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10C704" w14:textId="77777777" w:rsidR="003D4A13" w:rsidRPr="00B83C56" w:rsidRDefault="004C5818" w:rsidP="0037405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0B8394D" wp14:editId="7CF5237D">
                <wp:simplePos x="0" y="0"/>
                <wp:positionH relativeFrom="column">
                  <wp:posOffset>5105400</wp:posOffset>
                </wp:positionH>
                <wp:positionV relativeFrom="paragraph">
                  <wp:posOffset>-800100</wp:posOffset>
                </wp:positionV>
                <wp:extent cx="708660" cy="647700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64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C52362" id="สี่เหลี่ยมผืนผ้า 1" o:spid="_x0000_s1026" style="position:absolute;margin-left:402pt;margin-top:-63pt;width:55.8pt;height:5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" fillcolor="white [3212]" stroked="f" strokeweight="2pt"/>
            </w:pict>
          </mc:Fallback>
        </mc:AlternateContent>
      </w:r>
      <w:r w:rsidR="006B549B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="00663359">
        <w:rPr>
          <w:rFonts w:ascii="TH SarabunPSK" w:hAnsi="TH SarabunPSK" w:cs="TH SarabunPSK"/>
          <w:b/>
          <w:bCs/>
          <w:sz w:val="36"/>
          <w:szCs w:val="36"/>
        </w:rPr>
        <w:t>4</w:t>
      </w:r>
    </w:p>
    <w:p w14:paraId="1FAFEDF3" w14:textId="77777777" w:rsidR="003328AD" w:rsidRPr="00B83C56" w:rsidRDefault="00663359" w:rsidP="0037405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ผลการทดลอง</w:t>
      </w:r>
    </w:p>
    <w:p w14:paraId="3B4842BE" w14:textId="77777777" w:rsidR="003328AD" w:rsidRDefault="003328AD" w:rsidP="0037405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354717" w14:textId="77777777" w:rsidR="0078089F" w:rsidRDefault="0078089F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8089F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78089F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8089F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78089F">
        <w:rPr>
          <w:rFonts w:ascii="TH SarabunPSK" w:hAnsi="TH SarabunPSK" w:cs="TH SarabunPSK" w:hint="cs"/>
          <w:b/>
          <w:bCs/>
          <w:sz w:val="32"/>
          <w:szCs w:val="32"/>
          <w:cs/>
        </w:rPr>
        <w:t>บทนำ</w:t>
      </w:r>
    </w:p>
    <w:p w14:paraId="3CF535EA" w14:textId="06EB3CA8" w:rsidR="0078089F" w:rsidRPr="00274982" w:rsidRDefault="0039024F" w:rsidP="00A339C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B53612" w:rsidRPr="009E6142">
        <w:rPr>
          <w:rFonts w:ascii="TH SarabunPSK" w:hAnsi="TH SarabunPSK" w:cs="TH SarabunPSK" w:hint="cs"/>
          <w:sz w:val="32"/>
          <w:szCs w:val="32"/>
          <w:cs/>
        </w:rPr>
        <w:t>หัวข้อ</w:t>
      </w:r>
      <w:r w:rsidRPr="009E6142">
        <w:rPr>
          <w:rFonts w:ascii="TH SarabunPSK" w:hAnsi="TH SarabunPSK" w:cs="TH SarabunPSK" w:hint="cs"/>
          <w:sz w:val="32"/>
          <w:szCs w:val="32"/>
          <w:cs/>
        </w:rPr>
        <w:t>โครงงาน</w:t>
      </w:r>
      <w:r w:rsidRPr="009E6142">
        <w:rPr>
          <w:rFonts w:ascii="TH SarabunPSK" w:hAnsi="TH SarabunPSK" w:cs="TH SarabunPSK"/>
          <w:sz w:val="32"/>
          <w:szCs w:val="32"/>
          <w:cs/>
        </w:rPr>
        <w:t xml:space="preserve">โปรแกรมช่วยสร้างโค้ดภาษา </w:t>
      </w:r>
      <w:r w:rsidRPr="009E6142">
        <w:rPr>
          <w:rFonts w:ascii="TH SarabunPSK" w:hAnsi="TH SarabunPSK" w:cs="TH SarabunPSK"/>
          <w:sz w:val="32"/>
          <w:szCs w:val="32"/>
        </w:rPr>
        <w:t>MQL</w:t>
      </w:r>
      <w:r w:rsidRPr="009E6142">
        <w:rPr>
          <w:rFonts w:ascii="TH SarabunPSK" w:hAnsi="TH SarabunPSK" w:cs="TH SarabunPSK"/>
          <w:sz w:val="32"/>
          <w:szCs w:val="32"/>
          <w:cs/>
        </w:rPr>
        <w:t>4 สำหรับการซื้อขายอัตราแลกเปลี่ยนเงินตราผ่านเว็บไซต์</w:t>
      </w:r>
      <w:r w:rsidRPr="009E6142">
        <w:rPr>
          <w:rFonts w:ascii="TH SarabunPSK" w:hAnsi="TH SarabunPSK" w:cs="TH SarabunPSK" w:hint="cs"/>
          <w:sz w:val="32"/>
          <w:szCs w:val="32"/>
          <w:cs/>
        </w:rPr>
        <w:t xml:space="preserve"> หลังจากที่ได้ออกแบบและดำเนินงานจนเสร็จสิ้นแล้ว การที่จะทราบได้ว่าโครงงานที่สร้างขึ้นนั้นสามารถทำงานได้จริงตามวัตถุประสงค์และขอบเขตที่กำหนดไว้หรือ</w:t>
      </w:r>
      <w:r w:rsidR="00A339CC" w:rsidRPr="009E6142">
        <w:rPr>
          <w:rFonts w:ascii="TH SarabunPSK" w:hAnsi="TH SarabunPSK" w:cs="TH SarabunPSK" w:hint="cs"/>
          <w:sz w:val="32"/>
          <w:szCs w:val="32"/>
          <w:cs/>
        </w:rPr>
        <w:t>ไม่ ต้องอาศัยการทดลอง</w:t>
      </w:r>
      <w:r w:rsidRPr="009E6142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401054" w:rsidRPr="009E6142"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 w:rsidRPr="009E6142">
        <w:rPr>
          <w:rFonts w:ascii="TH SarabunPSK" w:hAnsi="TH SarabunPSK" w:cs="TH SarabunPSK" w:hint="cs"/>
          <w:sz w:val="32"/>
          <w:szCs w:val="32"/>
          <w:cs/>
        </w:rPr>
        <w:t>ระบบออนไลน์จริง เพื่อให้ทราบ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ถึงประสิทธิภาพในการออกแบบการทำงานของระบบอีกทั้งยังทราบถึงปัญหาอื่นๆที่เกิดขึ้น </w:t>
      </w:r>
      <w:r w:rsidR="00274982">
        <w:rPr>
          <w:rFonts w:ascii="TH SarabunPSK" w:hAnsi="TH SarabunPSK" w:cs="TH SarabunPSK" w:hint="cs"/>
          <w:sz w:val="32"/>
          <w:szCs w:val="32"/>
          <w:cs/>
        </w:rPr>
        <w:t>เพื่อให้โครงงานมีประสิทธิภาพตามที่วางแผนไว้ โดยดำเนินการสร้างพัฒนาและปรับปรุง</w:t>
      </w:r>
      <w:r w:rsidR="0027498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74982">
        <w:rPr>
          <w:rFonts w:ascii="TH SarabunPSK" w:hAnsi="TH SarabunPSK" w:cs="TH SarabunPSK" w:hint="cs"/>
          <w:sz w:val="32"/>
          <w:szCs w:val="32"/>
          <w:cs/>
        </w:rPr>
        <w:t>เพื่อให้รองรับการทำงานของระบบที่วางแผนไว้ตามผังงานจากนั้นจึงทดสอบการทำงานส่วนอื่นๆ ของระบบรวมถึงการจัดการเว็บไซต์จากทางฝั่งของผู้ดูแลระบบ ตามข</w:t>
      </w:r>
      <w:r w:rsidR="00E64132">
        <w:rPr>
          <w:rFonts w:ascii="TH SarabunPSK" w:hAnsi="TH SarabunPSK" w:cs="TH SarabunPSK" w:hint="cs"/>
          <w:sz w:val="32"/>
          <w:szCs w:val="32"/>
          <w:cs/>
        </w:rPr>
        <w:t>อบเขตที่วางไว้ ลำดับการทดสอบเว็บ</w:t>
      </w:r>
      <w:r w:rsidR="00274982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1A4F1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A4F10" w:rsidRPr="001A4F10">
        <w:rPr>
          <w:rFonts w:ascii="TH SarabunPSK" w:hAnsi="TH SarabunPSK" w:cs="TH SarabunPSK"/>
          <w:sz w:val="32"/>
          <w:szCs w:val="32"/>
          <w:cs/>
        </w:rPr>
        <w:t>โค้ดโปรแกรมที่ได้จาก</w:t>
      </w:r>
      <w:r w:rsidR="0046064F">
        <w:rPr>
          <w:rFonts w:ascii="TH SarabunPSK" w:hAnsi="TH SarabunPSK" w:cs="TH SarabunPSK"/>
          <w:sz w:val="32"/>
          <w:szCs w:val="32"/>
          <w:cs/>
        </w:rPr>
        <w:t>เว็บ</w:t>
      </w:r>
      <w:r w:rsidR="001A4F10" w:rsidRPr="001A4F10">
        <w:rPr>
          <w:rFonts w:ascii="TH SarabunPSK" w:hAnsi="TH SarabunPSK" w:cs="TH SarabunPSK"/>
          <w:sz w:val="32"/>
          <w:szCs w:val="32"/>
          <w:cs/>
        </w:rPr>
        <w:t>ไซต์</w:t>
      </w:r>
      <w:r w:rsidR="00274982"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14:paraId="262235D0" w14:textId="22113C54" w:rsidR="00C47AB7" w:rsidRPr="00FC1B0C" w:rsidRDefault="00A339CC" w:rsidP="0078089F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 w:rsidRPr="00A339CC">
        <w:rPr>
          <w:rFonts w:ascii="TH SarabunPSK" w:hAnsi="TH SarabunPSK" w:cs="TH SarabunPSK" w:hint="cs"/>
          <w:sz w:val="32"/>
          <w:szCs w:val="32"/>
          <w:cs/>
        </w:rPr>
        <w:t xml:space="preserve">การทดสอบ </w:t>
      </w:r>
      <w:r w:rsidR="0046064F">
        <w:rPr>
          <w:rFonts w:ascii="TH SarabunPSK" w:hAnsi="TH SarabunPSK" w:cs="TH SarabunPSK" w:hint="cs"/>
          <w:sz w:val="32"/>
          <w:szCs w:val="32"/>
          <w:cs/>
        </w:rPr>
        <w:t>เว็บ</w:t>
      </w:r>
      <w:r w:rsidRPr="00A339CC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B672F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C1B0C"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r w:rsidR="00FC1B0C" w:rsidRPr="00FC1B0C">
        <w:rPr>
          <w:rFonts w:ascii="TH SarabunPSK" w:hAnsi="TH SarabunPSK" w:cs="TH SarabunPSK"/>
          <w:sz w:val="32"/>
          <w:szCs w:val="32"/>
        </w:rPr>
        <w:t>Use Case diagram</w:t>
      </w:r>
      <w:r w:rsidR="00FC1B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01B57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="00FC1B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C1B0C">
        <w:rPr>
          <w:rFonts w:ascii="TH SarabunPSK" w:hAnsi="TH SarabunPSK" w:cs="TH SarabunPSK"/>
          <w:sz w:val="32"/>
          <w:szCs w:val="32"/>
        </w:rPr>
        <w:t>3</w:t>
      </w:r>
      <w:r w:rsidR="00D01B57">
        <w:rPr>
          <w:rFonts w:ascii="TH SarabunPSK" w:hAnsi="TH SarabunPSK" w:cs="TH SarabunPSK"/>
          <w:sz w:val="32"/>
          <w:szCs w:val="32"/>
          <w:cs/>
        </w:rPr>
        <w:t>.</w:t>
      </w:r>
      <w:r w:rsidR="00A02A48">
        <w:rPr>
          <w:rFonts w:ascii="TH SarabunPSK" w:hAnsi="TH SarabunPSK" w:cs="TH SarabunPSK"/>
          <w:sz w:val="32"/>
          <w:szCs w:val="32"/>
        </w:rPr>
        <w:t>7</w:t>
      </w:r>
      <w:r w:rsidR="00FC1B0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C1B0C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0977444F" w14:textId="41F76AA4" w:rsidR="00005F75" w:rsidRDefault="00D642D0" w:rsidP="007808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96203B">
        <w:rPr>
          <w:rFonts w:ascii="TH SarabunPSK" w:hAnsi="TH SarabunPSK" w:cs="TH SarabunPSK"/>
          <w:sz w:val="32"/>
          <w:szCs w:val="32"/>
        </w:rPr>
        <w:t>4</w:t>
      </w:r>
      <w:r w:rsidR="0096203B">
        <w:rPr>
          <w:rFonts w:ascii="TH SarabunPSK" w:hAnsi="TH SarabunPSK" w:cs="TH SarabunPSK"/>
          <w:sz w:val="32"/>
          <w:szCs w:val="32"/>
          <w:cs/>
        </w:rPr>
        <w:t>.</w:t>
      </w:r>
      <w:r w:rsidR="0096203B">
        <w:rPr>
          <w:rFonts w:ascii="TH SarabunPSK" w:hAnsi="TH SarabunPSK" w:cs="TH SarabunPSK"/>
          <w:sz w:val="32"/>
          <w:szCs w:val="32"/>
        </w:rPr>
        <w:t>1</w:t>
      </w:r>
      <w:r w:rsidR="0096203B">
        <w:rPr>
          <w:rFonts w:ascii="TH SarabunPSK" w:hAnsi="TH SarabunPSK" w:cs="TH SarabunPSK"/>
          <w:sz w:val="32"/>
          <w:szCs w:val="32"/>
          <w:cs/>
        </w:rPr>
        <w:t>.</w:t>
      </w:r>
      <w:r w:rsidR="0096203B">
        <w:rPr>
          <w:rFonts w:ascii="TH SarabunPSK" w:hAnsi="TH SarabunPSK" w:cs="TH SarabunPSK"/>
          <w:sz w:val="32"/>
          <w:szCs w:val="32"/>
        </w:rPr>
        <w:t>1</w:t>
      </w:r>
      <w:r w:rsidR="0096203B">
        <w:rPr>
          <w:rFonts w:ascii="TH SarabunPSK" w:hAnsi="TH SarabunPSK" w:cs="TH SarabunPSK"/>
          <w:sz w:val="32"/>
          <w:szCs w:val="32"/>
          <w:cs/>
        </w:rPr>
        <w:t>.</w:t>
      </w:r>
      <w:r w:rsidR="0096203B">
        <w:rPr>
          <w:rFonts w:ascii="TH SarabunPSK" w:hAnsi="TH SarabunPSK" w:cs="TH SarabunPSK"/>
          <w:sz w:val="32"/>
          <w:szCs w:val="32"/>
        </w:rPr>
        <w:t>1</w:t>
      </w:r>
      <w:r w:rsidR="008C4E5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C4E5B">
        <w:rPr>
          <w:rFonts w:ascii="TH SarabunPSK" w:hAnsi="TH SarabunPSK" w:cs="TH SarabunPSK" w:hint="cs"/>
          <w:sz w:val="32"/>
          <w:szCs w:val="32"/>
          <w:cs/>
        </w:rPr>
        <w:t>ส่วนของผู้ใช้งาน (</w:t>
      </w:r>
      <w:r w:rsidR="008C4E5B">
        <w:rPr>
          <w:rFonts w:ascii="TH SarabunPSK" w:hAnsi="TH SarabunPSK" w:cs="TH SarabunPSK"/>
          <w:sz w:val="32"/>
          <w:szCs w:val="32"/>
        </w:rPr>
        <w:t>frontend</w:t>
      </w:r>
      <w:r w:rsidR="008C4E5B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F8432B6" w14:textId="47375684" w:rsidR="008C4E5B" w:rsidRDefault="00D642D0" w:rsidP="007808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8C4E5B">
        <w:rPr>
          <w:rFonts w:ascii="TH SarabunPSK" w:hAnsi="TH SarabunPSK" w:cs="TH SarabunPSK"/>
          <w:sz w:val="32"/>
          <w:szCs w:val="32"/>
        </w:rPr>
        <w:t>1</w:t>
      </w:r>
      <w:r w:rsidR="008C4E5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5E63AB">
        <w:rPr>
          <w:rFonts w:ascii="TH SarabunPSK" w:hAnsi="TH SarabunPSK" w:cs="TH SarabunPSK" w:hint="cs"/>
          <w:sz w:val="32"/>
          <w:szCs w:val="32"/>
          <w:cs/>
        </w:rPr>
        <w:t>ลงทะเบียน (</w:t>
      </w:r>
      <w:r w:rsidR="005E63AB">
        <w:rPr>
          <w:rFonts w:ascii="TH SarabunPSK" w:hAnsi="TH SarabunPSK" w:cs="TH SarabunPSK"/>
          <w:sz w:val="32"/>
          <w:szCs w:val="32"/>
        </w:rPr>
        <w:t>Register</w:t>
      </w:r>
      <w:r w:rsidR="005E63AB">
        <w:rPr>
          <w:rFonts w:ascii="TH SarabunPSK" w:hAnsi="TH SarabunPSK" w:cs="TH SarabunPSK" w:hint="cs"/>
          <w:sz w:val="32"/>
          <w:szCs w:val="32"/>
          <w:cs/>
        </w:rPr>
        <w:t>)</w:t>
      </w:r>
      <w:r w:rsidR="00F9736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D9A49CE" w14:textId="3B49D286" w:rsidR="008C4E5B" w:rsidRDefault="00D642D0" w:rsidP="007808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8C4E5B">
        <w:rPr>
          <w:rFonts w:ascii="TH SarabunPSK" w:hAnsi="TH SarabunPSK" w:cs="TH SarabunPSK"/>
          <w:sz w:val="32"/>
          <w:szCs w:val="32"/>
        </w:rPr>
        <w:t>2</w:t>
      </w:r>
      <w:r w:rsidR="008C4E5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5E63AB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 </w:t>
      </w:r>
      <w:r w:rsidR="005E63AB">
        <w:rPr>
          <w:rFonts w:ascii="TH SarabunPSK" w:hAnsi="TH SarabunPSK" w:cs="TH SarabunPSK"/>
          <w:sz w:val="32"/>
          <w:szCs w:val="32"/>
          <w:cs/>
        </w:rPr>
        <w:t>(</w:t>
      </w:r>
      <w:r w:rsidR="005E63AB">
        <w:rPr>
          <w:rFonts w:ascii="TH SarabunPSK" w:hAnsi="TH SarabunPSK" w:cs="TH SarabunPSK"/>
          <w:sz w:val="32"/>
          <w:szCs w:val="32"/>
        </w:rPr>
        <w:t>Login</w:t>
      </w:r>
      <w:r w:rsidR="005E63AB">
        <w:rPr>
          <w:rFonts w:ascii="TH SarabunPSK" w:hAnsi="TH SarabunPSK" w:cs="TH SarabunPSK"/>
          <w:sz w:val="32"/>
          <w:szCs w:val="32"/>
          <w:cs/>
        </w:rPr>
        <w:t>)</w:t>
      </w:r>
    </w:p>
    <w:p w14:paraId="330E4DEF" w14:textId="1493562E" w:rsidR="008C4E5B" w:rsidRDefault="00D642D0" w:rsidP="007808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8C4E5B">
        <w:rPr>
          <w:rFonts w:ascii="TH SarabunPSK" w:hAnsi="TH SarabunPSK" w:cs="TH SarabunPSK"/>
          <w:sz w:val="32"/>
          <w:szCs w:val="32"/>
        </w:rPr>
        <w:t>3</w:t>
      </w:r>
      <w:r w:rsidR="008C4E5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5E63AB">
        <w:rPr>
          <w:rFonts w:ascii="TH SarabunPSK" w:hAnsi="TH SarabunPSK" w:cs="TH SarabunPSK" w:hint="cs"/>
          <w:sz w:val="32"/>
          <w:szCs w:val="32"/>
          <w:cs/>
        </w:rPr>
        <w:t>จัดการข้อมูลส่วนตัว (</w:t>
      </w:r>
      <w:r w:rsidR="005E63AB">
        <w:rPr>
          <w:rFonts w:ascii="TH SarabunPSK" w:hAnsi="TH SarabunPSK" w:cs="TH SarabunPSK"/>
          <w:sz w:val="32"/>
          <w:szCs w:val="32"/>
        </w:rPr>
        <w:t>Profile</w:t>
      </w:r>
      <w:r w:rsidR="005E63AB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6D0AB75" w14:textId="74B7A109" w:rsidR="008C4E5B" w:rsidRDefault="00D642D0" w:rsidP="00C76B8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8C4E5B">
        <w:rPr>
          <w:rFonts w:ascii="TH SarabunPSK" w:hAnsi="TH SarabunPSK" w:cs="TH SarabunPSK"/>
          <w:sz w:val="32"/>
          <w:szCs w:val="32"/>
        </w:rPr>
        <w:t>4</w:t>
      </w:r>
      <w:r w:rsidR="008C4E5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C283C" w:rsidRPr="00CC283C">
        <w:rPr>
          <w:rFonts w:ascii="TH SarabunPSK" w:hAnsi="TH SarabunPSK" w:cs="TH SarabunPSK"/>
          <w:sz w:val="32"/>
          <w:szCs w:val="32"/>
          <w:cs/>
        </w:rPr>
        <w:t>ระบบสร้างโค้ดโปรแกรม</w:t>
      </w:r>
      <w:r w:rsidR="00CC283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C283C" w:rsidRPr="00CC283C">
        <w:rPr>
          <w:rFonts w:ascii="TH SarabunPSK" w:hAnsi="TH SarabunPSK" w:cs="TH SarabunPSK"/>
          <w:sz w:val="32"/>
          <w:szCs w:val="32"/>
        </w:rPr>
        <w:t>Code Generator</w:t>
      </w:r>
      <w:r w:rsidR="00CC283C">
        <w:rPr>
          <w:rFonts w:ascii="TH SarabunPSK" w:hAnsi="TH SarabunPSK" w:cs="TH SarabunPSK"/>
          <w:sz w:val="32"/>
          <w:szCs w:val="32"/>
          <w:cs/>
        </w:rPr>
        <w:t>)</w:t>
      </w:r>
    </w:p>
    <w:p w14:paraId="4E4E74FB" w14:textId="61DB5CA3" w:rsidR="008C4E5B" w:rsidRDefault="00D642D0" w:rsidP="007808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8C4E5B">
        <w:rPr>
          <w:rFonts w:ascii="TH SarabunPSK" w:hAnsi="TH SarabunPSK" w:cs="TH SarabunPSK"/>
          <w:sz w:val="32"/>
          <w:szCs w:val="32"/>
        </w:rPr>
        <w:t>5</w:t>
      </w:r>
      <w:r w:rsidR="008C4E5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C283C" w:rsidRPr="00CC283C">
        <w:rPr>
          <w:rFonts w:ascii="TH SarabunPSK" w:hAnsi="TH SarabunPSK" w:cs="TH SarabunPSK"/>
          <w:sz w:val="32"/>
          <w:szCs w:val="32"/>
          <w:cs/>
        </w:rPr>
        <w:t>ระบบ</w:t>
      </w:r>
      <w:r w:rsidR="00A13999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 w:rsidR="00CC283C" w:rsidRPr="00CC283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76B8A">
        <w:rPr>
          <w:rFonts w:ascii="TH SarabunPSK" w:hAnsi="TH SarabunPSK" w:cs="TH SarabunPSK"/>
          <w:sz w:val="32"/>
          <w:szCs w:val="32"/>
        </w:rPr>
        <w:t>Report</w:t>
      </w:r>
      <w:r w:rsidR="00CC283C" w:rsidRPr="00CC283C">
        <w:rPr>
          <w:rFonts w:ascii="TH SarabunPSK" w:hAnsi="TH SarabunPSK" w:cs="TH SarabunPSK"/>
          <w:sz w:val="32"/>
          <w:szCs w:val="32"/>
          <w:cs/>
        </w:rPr>
        <w:t>)</w:t>
      </w:r>
      <w:r w:rsidR="001C21B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2EA93FB" w14:textId="71165A88" w:rsidR="00CC283C" w:rsidRDefault="00D642D0" w:rsidP="007808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CC283C">
        <w:rPr>
          <w:rFonts w:ascii="TH SarabunPSK" w:hAnsi="TH SarabunPSK" w:cs="TH SarabunPSK"/>
          <w:sz w:val="32"/>
          <w:szCs w:val="32"/>
        </w:rPr>
        <w:t>6</w:t>
      </w:r>
      <w:r w:rsidR="00CC283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C283C">
        <w:rPr>
          <w:rFonts w:ascii="TH SarabunPSK" w:hAnsi="TH SarabunPSK" w:cs="TH SarabunPSK" w:hint="cs"/>
          <w:sz w:val="32"/>
          <w:szCs w:val="32"/>
          <w:cs/>
        </w:rPr>
        <w:t xml:space="preserve">ออกจากระบบ </w:t>
      </w:r>
      <w:r w:rsidR="00CC283C">
        <w:rPr>
          <w:rFonts w:ascii="TH SarabunPSK" w:hAnsi="TH SarabunPSK" w:cs="TH SarabunPSK"/>
          <w:sz w:val="32"/>
          <w:szCs w:val="32"/>
          <w:cs/>
        </w:rPr>
        <w:t>(</w:t>
      </w:r>
      <w:r w:rsidR="00CC283C">
        <w:rPr>
          <w:rFonts w:ascii="TH SarabunPSK" w:hAnsi="TH SarabunPSK" w:cs="TH SarabunPSK"/>
          <w:sz w:val="32"/>
          <w:szCs w:val="32"/>
        </w:rPr>
        <w:t>Logout</w:t>
      </w:r>
      <w:r w:rsidR="00CC283C">
        <w:rPr>
          <w:rFonts w:ascii="TH SarabunPSK" w:hAnsi="TH SarabunPSK" w:cs="TH SarabunPSK"/>
          <w:sz w:val="32"/>
          <w:szCs w:val="32"/>
          <w:cs/>
        </w:rPr>
        <w:t>)</w:t>
      </w:r>
    </w:p>
    <w:p w14:paraId="75CB7FBB" w14:textId="104EA57C" w:rsidR="003C2D6D" w:rsidRDefault="00D642D0" w:rsidP="002F49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8C4E5B">
        <w:rPr>
          <w:rFonts w:ascii="TH SarabunPSK" w:hAnsi="TH SarabunPSK" w:cs="TH SarabunPSK"/>
          <w:sz w:val="32"/>
          <w:szCs w:val="32"/>
        </w:rPr>
        <w:t>4</w:t>
      </w:r>
      <w:r w:rsidR="008C4E5B">
        <w:rPr>
          <w:rFonts w:ascii="TH SarabunPSK" w:hAnsi="TH SarabunPSK" w:cs="TH SarabunPSK"/>
          <w:sz w:val="32"/>
          <w:szCs w:val="32"/>
          <w:cs/>
        </w:rPr>
        <w:t>.</w:t>
      </w:r>
      <w:r w:rsidR="008C4E5B">
        <w:rPr>
          <w:rFonts w:ascii="TH SarabunPSK" w:hAnsi="TH SarabunPSK" w:cs="TH SarabunPSK"/>
          <w:sz w:val="32"/>
          <w:szCs w:val="32"/>
        </w:rPr>
        <w:t>1</w:t>
      </w:r>
      <w:r w:rsidR="008C4E5B">
        <w:rPr>
          <w:rFonts w:ascii="TH SarabunPSK" w:hAnsi="TH SarabunPSK" w:cs="TH SarabunPSK"/>
          <w:sz w:val="32"/>
          <w:szCs w:val="32"/>
          <w:cs/>
        </w:rPr>
        <w:t>.</w:t>
      </w:r>
      <w:r w:rsidR="008C4E5B">
        <w:rPr>
          <w:rFonts w:ascii="TH SarabunPSK" w:hAnsi="TH SarabunPSK" w:cs="TH SarabunPSK"/>
          <w:sz w:val="32"/>
          <w:szCs w:val="32"/>
        </w:rPr>
        <w:t>1</w:t>
      </w:r>
      <w:r w:rsidR="008C4E5B">
        <w:rPr>
          <w:rFonts w:ascii="TH SarabunPSK" w:hAnsi="TH SarabunPSK" w:cs="TH SarabunPSK"/>
          <w:sz w:val="32"/>
          <w:szCs w:val="32"/>
          <w:cs/>
        </w:rPr>
        <w:t>.</w:t>
      </w:r>
      <w:r w:rsidR="008C4E5B">
        <w:rPr>
          <w:rFonts w:ascii="TH SarabunPSK" w:hAnsi="TH SarabunPSK" w:cs="TH SarabunPSK"/>
          <w:sz w:val="32"/>
          <w:szCs w:val="32"/>
        </w:rPr>
        <w:t xml:space="preserve">2 </w:t>
      </w:r>
      <w:r w:rsidR="008C4E5B">
        <w:rPr>
          <w:rFonts w:ascii="TH SarabunPSK" w:hAnsi="TH SarabunPSK" w:cs="TH SarabunPSK" w:hint="cs"/>
          <w:sz w:val="32"/>
          <w:szCs w:val="32"/>
          <w:cs/>
        </w:rPr>
        <w:t>ส่วนของผู้ดูแลระบบ (</w:t>
      </w:r>
      <w:r w:rsidR="008C4E5B">
        <w:rPr>
          <w:rFonts w:ascii="TH SarabunPSK" w:hAnsi="TH SarabunPSK" w:cs="TH SarabunPSK"/>
          <w:sz w:val="32"/>
          <w:szCs w:val="32"/>
        </w:rPr>
        <w:t>backend</w:t>
      </w:r>
      <w:r w:rsidR="008C4E5B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AF013C9" w14:textId="48A7D8F8" w:rsidR="003C2D6D" w:rsidRDefault="00D642D0" w:rsidP="008C4E5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2F49D9">
        <w:rPr>
          <w:rFonts w:ascii="TH SarabunPSK" w:hAnsi="TH SarabunPSK" w:cs="TH SarabunPSK"/>
          <w:sz w:val="32"/>
          <w:szCs w:val="32"/>
        </w:rPr>
        <w:t>1</w:t>
      </w:r>
      <w:r w:rsidR="003C2D6D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3C2D6D">
        <w:rPr>
          <w:rFonts w:ascii="TH SarabunPSK" w:hAnsi="TH SarabunPSK" w:cs="TH SarabunPSK" w:hint="cs"/>
          <w:sz w:val="32"/>
          <w:szCs w:val="32"/>
          <w:cs/>
        </w:rPr>
        <w:t>ระบบจัดการข้อมูลผู้ใช้</w:t>
      </w:r>
      <w:r w:rsidR="003C2D6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3C2D6D" w:rsidRPr="002A01DF">
        <w:rPr>
          <w:rFonts w:ascii="TH SarabunPSK" w:hAnsi="TH SarabunPSK" w:cs="TH SarabunPSK"/>
          <w:sz w:val="32"/>
          <w:szCs w:val="32"/>
        </w:rPr>
        <w:t>User management</w:t>
      </w:r>
      <w:r w:rsidR="003C2D6D">
        <w:rPr>
          <w:rFonts w:ascii="TH SarabunPSK" w:hAnsi="TH SarabunPSK" w:cs="TH SarabunPSK"/>
          <w:sz w:val="32"/>
          <w:szCs w:val="32"/>
          <w:cs/>
        </w:rPr>
        <w:t>)</w:t>
      </w:r>
    </w:p>
    <w:p w14:paraId="66828D41" w14:textId="6D0BDB2D" w:rsidR="00A339CC" w:rsidRPr="002C51BE" w:rsidRDefault="00D57AD4" w:rsidP="0078089F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 w:rsidR="00B75323" w:rsidRPr="00B75323">
        <w:rPr>
          <w:rFonts w:ascii="TH SarabunPSK" w:hAnsi="TH SarabunPSK" w:cs="TH SarabunPSK"/>
          <w:sz w:val="32"/>
          <w:szCs w:val="32"/>
          <w:cs/>
        </w:rPr>
        <w:t>.</w:t>
      </w:r>
      <w:r w:rsidR="00B75323" w:rsidRPr="00B75323">
        <w:rPr>
          <w:rFonts w:ascii="TH SarabunPSK" w:hAnsi="TH SarabunPSK" w:cs="TH SarabunPSK"/>
          <w:sz w:val="32"/>
          <w:szCs w:val="32"/>
        </w:rPr>
        <w:t xml:space="preserve">2 </w:t>
      </w:r>
      <w:r w:rsidR="00B75323" w:rsidRPr="00B75323">
        <w:rPr>
          <w:rFonts w:ascii="TH SarabunPSK" w:hAnsi="TH SarabunPSK" w:cs="TH SarabunPSK"/>
          <w:sz w:val="32"/>
          <w:szCs w:val="32"/>
          <w:cs/>
        </w:rPr>
        <w:t>การทดสอบ โค้ดโปรแกรมที่ได้จาก</w:t>
      </w:r>
      <w:r w:rsidR="0046064F">
        <w:rPr>
          <w:rFonts w:ascii="TH SarabunPSK" w:hAnsi="TH SarabunPSK" w:cs="TH SarabunPSK"/>
          <w:sz w:val="32"/>
          <w:szCs w:val="32"/>
          <w:cs/>
        </w:rPr>
        <w:t>เว็บ</w:t>
      </w:r>
      <w:r w:rsidR="00B75323" w:rsidRPr="00B75323">
        <w:rPr>
          <w:rFonts w:ascii="TH SarabunPSK" w:hAnsi="TH SarabunPSK" w:cs="TH SarabunPSK"/>
          <w:sz w:val="32"/>
          <w:szCs w:val="32"/>
          <w:cs/>
        </w:rPr>
        <w:t>ไซต์ ตามเงื่อนไขที่ระบุ</w:t>
      </w:r>
      <w:r w:rsidR="002C51BE">
        <w:rPr>
          <w:rFonts w:ascii="TH SarabunPSK" w:hAnsi="TH SarabunPSK" w:cs="TH SarabunPSK" w:hint="cs"/>
          <w:sz w:val="32"/>
          <w:szCs w:val="32"/>
          <w:cs/>
        </w:rPr>
        <w:t>ในการออกแบบ</w:t>
      </w:r>
      <w:r w:rsidR="006E2EBD">
        <w:rPr>
          <w:rFonts w:ascii="TH SarabunPSK" w:hAnsi="TH SarabunPSK" w:cs="TH SarabunPSK" w:hint="cs"/>
          <w:sz w:val="32"/>
          <w:szCs w:val="32"/>
          <w:cs/>
        </w:rPr>
        <w:t>ผังงานส่วนต่างๆ</w:t>
      </w:r>
    </w:p>
    <w:p w14:paraId="3971EB47" w14:textId="10A614BA" w:rsidR="00045820" w:rsidRDefault="00D642D0" w:rsidP="007808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7E4A7D">
        <w:rPr>
          <w:rFonts w:ascii="TH SarabunPSK" w:hAnsi="TH SarabunPSK" w:cs="TH SarabunPSK"/>
          <w:sz w:val="32"/>
          <w:szCs w:val="32"/>
        </w:rPr>
        <w:t>4</w:t>
      </w:r>
      <w:r w:rsidR="007E4A7D">
        <w:rPr>
          <w:rFonts w:ascii="TH SarabunPSK" w:hAnsi="TH SarabunPSK" w:cs="TH SarabunPSK"/>
          <w:sz w:val="32"/>
          <w:szCs w:val="32"/>
          <w:cs/>
        </w:rPr>
        <w:t>.</w:t>
      </w:r>
      <w:r w:rsidR="007E4A7D">
        <w:rPr>
          <w:rFonts w:ascii="TH SarabunPSK" w:hAnsi="TH SarabunPSK" w:cs="TH SarabunPSK"/>
          <w:sz w:val="32"/>
          <w:szCs w:val="32"/>
        </w:rPr>
        <w:t>1</w:t>
      </w:r>
      <w:r w:rsidR="00D57AD4">
        <w:rPr>
          <w:rFonts w:ascii="TH SarabunPSK" w:hAnsi="TH SarabunPSK" w:cs="TH SarabunPSK"/>
          <w:sz w:val="32"/>
          <w:szCs w:val="32"/>
          <w:cs/>
        </w:rPr>
        <w:t>.</w:t>
      </w:r>
      <w:r w:rsidR="00D57AD4">
        <w:rPr>
          <w:rFonts w:ascii="TH SarabunPSK" w:hAnsi="TH SarabunPSK" w:cs="TH SarabunPSK"/>
          <w:sz w:val="32"/>
          <w:szCs w:val="32"/>
        </w:rPr>
        <w:t>2</w:t>
      </w:r>
      <w:r w:rsidR="00D57AD4">
        <w:rPr>
          <w:rFonts w:ascii="TH SarabunPSK" w:hAnsi="TH SarabunPSK" w:cs="TH SarabunPSK"/>
          <w:sz w:val="32"/>
          <w:szCs w:val="32"/>
          <w:cs/>
        </w:rPr>
        <w:t>.</w:t>
      </w:r>
      <w:r w:rsidR="00D57AD4">
        <w:rPr>
          <w:rFonts w:ascii="TH SarabunPSK" w:hAnsi="TH SarabunPSK" w:cs="TH SarabunPSK"/>
          <w:sz w:val="32"/>
          <w:szCs w:val="32"/>
        </w:rPr>
        <w:t>1</w:t>
      </w:r>
      <w:r w:rsidR="002327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14611">
        <w:rPr>
          <w:rFonts w:ascii="TH SarabunPSK" w:hAnsi="TH SarabunPSK" w:cs="TH SarabunPSK" w:hint="cs"/>
          <w:sz w:val="32"/>
          <w:szCs w:val="32"/>
          <w:cs/>
        </w:rPr>
        <w:t xml:space="preserve">ส่วนการใช้งาน </w:t>
      </w:r>
      <w:r w:rsidR="006C47F9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6C47F9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6C47F9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FB0C99">
        <w:rPr>
          <w:rFonts w:ascii="TH SarabunPSK" w:hAnsi="TH SarabunPSK" w:cs="TH SarabunPSK"/>
          <w:sz w:val="32"/>
          <w:szCs w:val="32"/>
        </w:rPr>
        <w:t>EA</w:t>
      </w:r>
      <w:r w:rsidR="006C47F9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6C47F9" w:rsidRPr="00403FE2">
        <w:rPr>
          <w:rFonts w:ascii="TH SarabunPSK" w:hAnsi="TH SarabunPSK" w:cs="TH SarabunPSK"/>
          <w:sz w:val="32"/>
          <w:szCs w:val="32"/>
        </w:rPr>
        <w:t>Expert Advisor</w:t>
      </w:r>
      <w:r w:rsidR="006C47F9" w:rsidRPr="00403FE2">
        <w:rPr>
          <w:rFonts w:ascii="TH SarabunPSK" w:hAnsi="TH SarabunPSK" w:cs="TH SarabunPSK"/>
          <w:sz w:val="32"/>
          <w:szCs w:val="32"/>
          <w:cs/>
        </w:rPr>
        <w:t>)</w:t>
      </w:r>
    </w:p>
    <w:p w14:paraId="625BD583" w14:textId="15A2D5D4" w:rsidR="00014E8B" w:rsidRDefault="00D642D0" w:rsidP="00014E8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014E8B">
        <w:rPr>
          <w:rFonts w:ascii="TH SarabunPSK" w:hAnsi="TH SarabunPSK" w:cs="TH SarabunPSK"/>
          <w:sz w:val="32"/>
          <w:szCs w:val="32"/>
        </w:rPr>
        <w:t>4</w:t>
      </w:r>
      <w:r w:rsidR="00014E8B">
        <w:rPr>
          <w:rFonts w:ascii="TH SarabunPSK" w:hAnsi="TH SarabunPSK" w:cs="TH SarabunPSK"/>
          <w:sz w:val="32"/>
          <w:szCs w:val="32"/>
          <w:cs/>
        </w:rPr>
        <w:t>.</w:t>
      </w:r>
      <w:r w:rsidR="00014E8B">
        <w:rPr>
          <w:rFonts w:ascii="TH SarabunPSK" w:hAnsi="TH SarabunPSK" w:cs="TH SarabunPSK"/>
          <w:sz w:val="32"/>
          <w:szCs w:val="32"/>
        </w:rPr>
        <w:t>1</w:t>
      </w:r>
      <w:r w:rsidR="00014E8B">
        <w:rPr>
          <w:rFonts w:ascii="TH SarabunPSK" w:hAnsi="TH SarabunPSK" w:cs="TH SarabunPSK"/>
          <w:sz w:val="32"/>
          <w:szCs w:val="32"/>
          <w:cs/>
        </w:rPr>
        <w:t>.</w:t>
      </w:r>
      <w:r w:rsidR="00014E8B">
        <w:rPr>
          <w:rFonts w:ascii="TH SarabunPSK" w:hAnsi="TH SarabunPSK" w:cs="TH SarabunPSK"/>
          <w:sz w:val="32"/>
          <w:szCs w:val="32"/>
        </w:rPr>
        <w:t>2</w:t>
      </w:r>
      <w:r w:rsidR="00014E8B">
        <w:rPr>
          <w:rFonts w:ascii="TH SarabunPSK" w:hAnsi="TH SarabunPSK" w:cs="TH SarabunPSK"/>
          <w:sz w:val="32"/>
          <w:szCs w:val="32"/>
          <w:cs/>
        </w:rPr>
        <w:t>.</w:t>
      </w:r>
      <w:r w:rsidR="00014E8B">
        <w:rPr>
          <w:rFonts w:ascii="TH SarabunPSK" w:hAnsi="TH SarabunPSK" w:cs="TH SarabunPSK"/>
          <w:sz w:val="32"/>
          <w:szCs w:val="32"/>
        </w:rPr>
        <w:t xml:space="preserve">2 </w:t>
      </w:r>
      <w:r w:rsidR="00D308BF" w:rsidRPr="00D308BF">
        <w:rPr>
          <w:rFonts w:ascii="TH SarabunPSK" w:hAnsi="TH SarabunPSK" w:cs="TH SarabunPSK"/>
          <w:sz w:val="32"/>
          <w:szCs w:val="32"/>
          <w:cs/>
        </w:rPr>
        <w:t>ส่วนของโค้ดโปรแกรม</w:t>
      </w:r>
    </w:p>
    <w:p w14:paraId="781AF0CE" w14:textId="6B60F902" w:rsidR="00D308BF" w:rsidRDefault="00D642D0" w:rsidP="00014E8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262BD0" w:rsidRPr="00882D9E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62BD0">
        <w:rPr>
          <w:rFonts w:ascii="TH SarabunPSK" w:hAnsi="TH SarabunPSK" w:cs="TH SarabunPSK"/>
          <w:sz w:val="32"/>
          <w:szCs w:val="32"/>
        </w:rPr>
        <w:t>1</w:t>
      </w:r>
      <w:r w:rsidR="00262BD0">
        <w:rPr>
          <w:rFonts w:ascii="TH SarabunPSK" w:hAnsi="TH SarabunPSK" w:cs="TH SarabunPSK"/>
          <w:sz w:val="32"/>
          <w:szCs w:val="32"/>
          <w:cs/>
        </w:rPr>
        <w:t>)</w:t>
      </w:r>
      <w:r w:rsidR="000048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48EB" w:rsidRPr="000048EB">
        <w:rPr>
          <w:rFonts w:ascii="TH SarabunPSK" w:hAnsi="TH SarabunPSK" w:cs="TH SarabunPSK"/>
          <w:sz w:val="32"/>
          <w:szCs w:val="32"/>
          <w:cs/>
        </w:rPr>
        <w:t>ส่วนของฟังค์ชั่น (</w:t>
      </w:r>
      <w:r w:rsidR="000048EB" w:rsidRPr="000048EB">
        <w:rPr>
          <w:rFonts w:ascii="TH SarabunPSK" w:hAnsi="TH SarabunPSK" w:cs="TH SarabunPSK"/>
          <w:sz w:val="32"/>
          <w:szCs w:val="32"/>
        </w:rPr>
        <w:t>Function</w:t>
      </w:r>
      <w:r w:rsidR="000048EB" w:rsidRPr="000048EB">
        <w:rPr>
          <w:rFonts w:ascii="TH SarabunPSK" w:hAnsi="TH SarabunPSK" w:cs="TH SarabunPSK"/>
          <w:sz w:val="32"/>
          <w:szCs w:val="32"/>
          <w:cs/>
        </w:rPr>
        <w:t>) ตรวจสอบชั้น (</w:t>
      </w:r>
      <w:r w:rsidR="000048EB" w:rsidRPr="000048EB">
        <w:rPr>
          <w:rFonts w:ascii="TH SarabunPSK" w:hAnsi="TH SarabunPSK" w:cs="TH SarabunPSK"/>
          <w:sz w:val="32"/>
          <w:szCs w:val="32"/>
        </w:rPr>
        <w:t>Layer</w:t>
      </w:r>
      <w:r w:rsidR="000048EB" w:rsidRPr="000048EB">
        <w:rPr>
          <w:rFonts w:ascii="TH SarabunPSK" w:hAnsi="TH SarabunPSK" w:cs="TH SarabunPSK"/>
          <w:sz w:val="32"/>
          <w:szCs w:val="32"/>
          <w:cs/>
        </w:rPr>
        <w:t>)</w:t>
      </w:r>
    </w:p>
    <w:p w14:paraId="3C951675" w14:textId="139F37BB" w:rsidR="000048EB" w:rsidRDefault="00D642D0" w:rsidP="00014E8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           </w:t>
      </w:r>
      <w:r w:rsidR="000048EB" w:rsidRPr="00882D9E">
        <w:rPr>
          <w:rFonts w:ascii="TH SarabunPSK" w:hAnsi="TH SarabunPSK" w:cs="TH SarabunPSK"/>
          <w:sz w:val="32"/>
          <w:szCs w:val="32"/>
          <w:cs/>
        </w:rPr>
        <w:t xml:space="preserve">     </w:t>
      </w:r>
      <w:r w:rsidR="000048EB">
        <w:rPr>
          <w:rFonts w:ascii="TH SarabunPSK" w:hAnsi="TH SarabunPSK" w:cs="TH SarabunPSK"/>
          <w:sz w:val="32"/>
          <w:szCs w:val="32"/>
        </w:rPr>
        <w:t>2</w:t>
      </w:r>
      <w:r w:rsidR="000048EB">
        <w:rPr>
          <w:rFonts w:ascii="TH SarabunPSK" w:hAnsi="TH SarabunPSK" w:cs="TH SarabunPSK"/>
          <w:sz w:val="32"/>
          <w:szCs w:val="32"/>
          <w:cs/>
        </w:rPr>
        <w:t>)</w:t>
      </w:r>
      <w:r w:rsidR="000048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0" w:name="OLE_LINK8"/>
      <w:bookmarkStart w:id="1" w:name="OLE_LINK9"/>
      <w:bookmarkStart w:id="2" w:name="OLE_LINK10"/>
      <w:r w:rsidR="00CC285F">
        <w:rPr>
          <w:rFonts w:ascii="TH SarabunPSK" w:hAnsi="TH SarabunPSK" w:cs="TH SarabunPSK" w:hint="cs"/>
          <w:sz w:val="32"/>
          <w:szCs w:val="32"/>
          <w:cs/>
        </w:rPr>
        <w:t xml:space="preserve">ส่วนของฟังค์ชั่น </w:t>
      </w:r>
      <w:r w:rsidR="00CC285F">
        <w:rPr>
          <w:rFonts w:ascii="TH SarabunPSK" w:hAnsi="TH SarabunPSK" w:cs="TH SarabunPSK"/>
          <w:sz w:val="32"/>
          <w:szCs w:val="32"/>
          <w:cs/>
        </w:rPr>
        <w:t>(</w:t>
      </w:r>
      <w:r w:rsidR="00CC285F">
        <w:rPr>
          <w:rFonts w:ascii="TH SarabunPSK" w:hAnsi="TH SarabunPSK" w:cs="TH SarabunPSK"/>
          <w:sz w:val="32"/>
          <w:szCs w:val="32"/>
        </w:rPr>
        <w:t>Function</w:t>
      </w:r>
      <w:r w:rsidR="00CC285F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C285F">
        <w:rPr>
          <w:rFonts w:ascii="TH SarabunPSK" w:hAnsi="TH SarabunPSK" w:cs="TH SarabunPSK" w:hint="cs"/>
          <w:sz w:val="32"/>
          <w:szCs w:val="32"/>
          <w:cs/>
        </w:rPr>
        <w:t>ย่อยส่งคำสั่งการซื้อขาย</w:t>
      </w:r>
      <w:bookmarkEnd w:id="0"/>
      <w:bookmarkEnd w:id="1"/>
      <w:bookmarkEnd w:id="2"/>
    </w:p>
    <w:p w14:paraId="3E8B57A7" w14:textId="03FA864B" w:rsidR="000048EB" w:rsidRDefault="00D642D0" w:rsidP="00014E8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           </w:t>
      </w:r>
      <w:r w:rsidR="000048EB" w:rsidRPr="00882D9E">
        <w:rPr>
          <w:rFonts w:ascii="TH SarabunPSK" w:hAnsi="TH SarabunPSK" w:cs="TH SarabunPSK"/>
          <w:sz w:val="32"/>
          <w:szCs w:val="32"/>
          <w:cs/>
        </w:rPr>
        <w:t xml:space="preserve">     </w:t>
      </w:r>
      <w:r w:rsidR="000048EB">
        <w:rPr>
          <w:rFonts w:ascii="TH SarabunPSK" w:hAnsi="TH SarabunPSK" w:cs="TH SarabunPSK"/>
          <w:sz w:val="32"/>
          <w:szCs w:val="32"/>
        </w:rPr>
        <w:t>3</w:t>
      </w:r>
      <w:r w:rsidR="000048EB">
        <w:rPr>
          <w:rFonts w:ascii="TH SarabunPSK" w:hAnsi="TH SarabunPSK" w:cs="TH SarabunPSK"/>
          <w:sz w:val="32"/>
          <w:szCs w:val="32"/>
          <w:cs/>
        </w:rPr>
        <w:t>)</w:t>
      </w:r>
      <w:r w:rsidR="000048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C285F">
        <w:rPr>
          <w:rFonts w:ascii="TH SarabunPSK" w:hAnsi="TH SarabunPSK" w:cs="TH SarabunPSK" w:hint="cs"/>
          <w:sz w:val="32"/>
          <w:szCs w:val="32"/>
          <w:cs/>
        </w:rPr>
        <w:t xml:space="preserve">ส่วนของฟังค์ชั่น </w:t>
      </w:r>
      <w:r w:rsidR="00CC285F">
        <w:rPr>
          <w:rFonts w:ascii="TH SarabunPSK" w:hAnsi="TH SarabunPSK" w:cs="TH SarabunPSK"/>
          <w:sz w:val="32"/>
          <w:szCs w:val="32"/>
          <w:cs/>
        </w:rPr>
        <w:t>(</w:t>
      </w:r>
      <w:r w:rsidR="00CC285F">
        <w:rPr>
          <w:rFonts w:ascii="TH SarabunPSK" w:hAnsi="TH SarabunPSK" w:cs="TH SarabunPSK"/>
          <w:sz w:val="32"/>
          <w:szCs w:val="32"/>
        </w:rPr>
        <w:t>Function</w:t>
      </w:r>
      <w:r w:rsidR="00CC285F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C285F">
        <w:rPr>
          <w:rFonts w:ascii="TH SarabunPSK" w:hAnsi="TH SarabunPSK" w:cs="TH SarabunPSK" w:hint="cs"/>
          <w:sz w:val="32"/>
          <w:szCs w:val="32"/>
          <w:cs/>
        </w:rPr>
        <w:t>ย่อยปิดคำสั่งการซื้อขาย</w:t>
      </w:r>
    </w:p>
    <w:p w14:paraId="02AE70A5" w14:textId="0F836C3A" w:rsidR="000048EB" w:rsidRDefault="00D642D0" w:rsidP="00014E8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0048EB" w:rsidRPr="00882D9E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0048EB">
        <w:rPr>
          <w:rFonts w:ascii="TH SarabunPSK" w:hAnsi="TH SarabunPSK" w:cs="TH SarabunPSK"/>
          <w:sz w:val="32"/>
          <w:szCs w:val="32"/>
        </w:rPr>
        <w:t>4</w:t>
      </w:r>
      <w:r w:rsidR="000048EB">
        <w:rPr>
          <w:rFonts w:ascii="TH SarabunPSK" w:hAnsi="TH SarabunPSK" w:cs="TH SarabunPSK"/>
          <w:sz w:val="32"/>
          <w:szCs w:val="32"/>
          <w:cs/>
        </w:rPr>
        <w:t>)</w:t>
      </w:r>
      <w:r w:rsidR="000048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C285F">
        <w:rPr>
          <w:rFonts w:ascii="TH SarabunPSK" w:hAnsi="TH SarabunPSK" w:cs="TH SarabunPSK" w:hint="cs"/>
          <w:sz w:val="32"/>
          <w:szCs w:val="32"/>
          <w:cs/>
        </w:rPr>
        <w:t xml:space="preserve">ส่วนของฟังค์ชั่น </w:t>
      </w:r>
      <w:r w:rsidR="00CC285F">
        <w:rPr>
          <w:rFonts w:ascii="TH SarabunPSK" w:hAnsi="TH SarabunPSK" w:cs="TH SarabunPSK"/>
          <w:sz w:val="32"/>
          <w:szCs w:val="32"/>
          <w:cs/>
        </w:rPr>
        <w:t>(</w:t>
      </w:r>
      <w:r w:rsidR="00CC285F">
        <w:rPr>
          <w:rFonts w:ascii="TH SarabunPSK" w:hAnsi="TH SarabunPSK" w:cs="TH SarabunPSK"/>
          <w:sz w:val="32"/>
          <w:szCs w:val="32"/>
        </w:rPr>
        <w:t>Function</w:t>
      </w:r>
      <w:r w:rsidR="00CC285F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C285F" w:rsidRPr="006738DE">
        <w:rPr>
          <w:rFonts w:ascii="TH SarabunPSK" w:hAnsi="TH SarabunPSK" w:cs="TH SarabunPSK"/>
          <w:sz w:val="32"/>
          <w:szCs w:val="32"/>
          <w:cs/>
        </w:rPr>
        <w:t>ย่อย</w:t>
      </w:r>
      <w:r w:rsidR="00CC285F">
        <w:rPr>
          <w:rFonts w:ascii="TH SarabunPSK" w:hAnsi="TH SarabunPSK" w:cs="TH SarabunPSK" w:hint="cs"/>
          <w:sz w:val="32"/>
          <w:szCs w:val="32"/>
          <w:cs/>
        </w:rPr>
        <w:t>คำนวณชั้น</w:t>
      </w:r>
      <w:r w:rsidR="00CC285F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C285F">
        <w:rPr>
          <w:rFonts w:ascii="TH SarabunPSK" w:hAnsi="TH SarabunPSK" w:cs="TH SarabunPSK"/>
          <w:sz w:val="32"/>
          <w:szCs w:val="32"/>
        </w:rPr>
        <w:t>Layer</w:t>
      </w:r>
      <w:r w:rsidR="00CC285F">
        <w:rPr>
          <w:rFonts w:ascii="TH SarabunPSK" w:hAnsi="TH SarabunPSK" w:cs="TH SarabunPSK"/>
          <w:sz w:val="32"/>
          <w:szCs w:val="32"/>
          <w:cs/>
        </w:rPr>
        <w:t>)</w:t>
      </w:r>
    </w:p>
    <w:p w14:paraId="79242EA6" w14:textId="685D2483" w:rsidR="000048EB" w:rsidRPr="00B75323" w:rsidRDefault="00D642D0" w:rsidP="00014E8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0048EB" w:rsidRPr="00882D9E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0048EB">
        <w:rPr>
          <w:rFonts w:ascii="TH SarabunPSK" w:hAnsi="TH SarabunPSK" w:cs="TH SarabunPSK"/>
          <w:sz w:val="32"/>
          <w:szCs w:val="32"/>
        </w:rPr>
        <w:t>5</w:t>
      </w:r>
      <w:r w:rsidR="000048EB">
        <w:rPr>
          <w:rFonts w:ascii="TH SarabunPSK" w:hAnsi="TH SarabunPSK" w:cs="TH SarabunPSK"/>
          <w:sz w:val="32"/>
          <w:szCs w:val="32"/>
          <w:cs/>
        </w:rPr>
        <w:t>)</w:t>
      </w:r>
      <w:r w:rsidR="000048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C285F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CC285F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C285F" w:rsidRPr="006537D6">
        <w:rPr>
          <w:rFonts w:ascii="TH SarabunPSK" w:hAnsi="TH SarabunPSK" w:cs="TH SarabunPSK"/>
          <w:sz w:val="32"/>
          <w:szCs w:val="32"/>
        </w:rPr>
        <w:t>Function</w:t>
      </w:r>
      <w:r w:rsidR="00CC285F">
        <w:rPr>
          <w:rFonts w:ascii="TH SarabunPSK" w:hAnsi="TH SarabunPSK" w:cs="TH SarabunPSK"/>
          <w:sz w:val="32"/>
          <w:szCs w:val="32"/>
          <w:cs/>
        </w:rPr>
        <w:t>)</w:t>
      </w:r>
      <w:r w:rsidR="00CC285F" w:rsidRPr="00653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C285F">
        <w:rPr>
          <w:rFonts w:ascii="TH SarabunPSK" w:hAnsi="TH SarabunPSK" w:cs="TH SarabunPSK"/>
          <w:sz w:val="32"/>
          <w:szCs w:val="32"/>
          <w:cs/>
        </w:rPr>
        <w:t>ย่อย</w:t>
      </w:r>
      <w:r w:rsidR="00CC285F"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1B78D2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CC285F">
        <w:rPr>
          <w:rFonts w:ascii="TH SarabunPSK" w:hAnsi="TH SarabunPSK" w:cs="TH SarabunPSK" w:hint="cs"/>
          <w:sz w:val="32"/>
          <w:szCs w:val="32"/>
          <w:cs/>
        </w:rPr>
        <w:t>ข้อมูลขึ้นเว็บไซต์</w:t>
      </w:r>
    </w:p>
    <w:p w14:paraId="7C1E85CC" w14:textId="77777777" w:rsidR="002457E0" w:rsidRPr="00715FBC" w:rsidRDefault="00FA6A26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 xml:space="preserve">     </w:t>
      </w:r>
      <w:r w:rsidRPr="00715FBC">
        <w:rPr>
          <w:rFonts w:ascii="TH SarabunPSK" w:hAnsi="TH SarabunPSK" w:cs="TH SarabunPSK"/>
          <w:sz w:val="32"/>
          <w:szCs w:val="32"/>
        </w:rPr>
        <w:t>4</w:t>
      </w:r>
      <w:r w:rsidRPr="00715FBC">
        <w:rPr>
          <w:rFonts w:ascii="TH SarabunPSK" w:hAnsi="TH SarabunPSK" w:cs="TH SarabunPSK"/>
          <w:sz w:val="32"/>
          <w:szCs w:val="32"/>
          <w:cs/>
        </w:rPr>
        <w:t>.</w:t>
      </w:r>
      <w:r w:rsidRPr="00715FBC">
        <w:rPr>
          <w:rFonts w:ascii="TH SarabunPSK" w:hAnsi="TH SarabunPSK" w:cs="TH SarabunPSK"/>
          <w:sz w:val="32"/>
          <w:szCs w:val="32"/>
        </w:rPr>
        <w:t>1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2457E0" w:rsidRPr="00715FBC">
        <w:rPr>
          <w:rFonts w:ascii="TH SarabunPSK" w:hAnsi="TH SarabunPSK" w:cs="TH SarabunPSK"/>
          <w:sz w:val="32"/>
          <w:szCs w:val="32"/>
        </w:rPr>
        <w:t xml:space="preserve">3 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>การทดสอบโครงงาน</w:t>
      </w:r>
      <w:r w:rsidR="00C42DB5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>ตามขอบเขต</w:t>
      </w:r>
      <w:r w:rsidR="00C42DB5" w:rsidRPr="00715FBC">
        <w:rPr>
          <w:rFonts w:ascii="TH SarabunPSK" w:hAnsi="TH SarabunPSK" w:cs="TH SarabunPSK"/>
          <w:sz w:val="32"/>
          <w:szCs w:val="32"/>
          <w:cs/>
        </w:rPr>
        <w:t>ของโครงงาน</w:t>
      </w:r>
    </w:p>
    <w:p w14:paraId="39FFDED1" w14:textId="60FBBE58" w:rsidR="002457E0" w:rsidRPr="00715FBC" w:rsidRDefault="00D642D0" w:rsidP="00715FB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DD7441" w:rsidRPr="00715FBC">
        <w:rPr>
          <w:rFonts w:ascii="TH SarabunPSK" w:hAnsi="TH SarabunPSK" w:cs="TH SarabunPSK"/>
          <w:sz w:val="32"/>
          <w:szCs w:val="32"/>
        </w:rPr>
        <w:t>4</w:t>
      </w:r>
      <w:r w:rsidR="00DD7441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DD7441" w:rsidRPr="00715FBC">
        <w:rPr>
          <w:rFonts w:ascii="TH SarabunPSK" w:hAnsi="TH SarabunPSK" w:cs="TH SarabunPSK"/>
          <w:sz w:val="32"/>
          <w:szCs w:val="32"/>
        </w:rPr>
        <w:t>1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9112FE" w:rsidRPr="00715FBC">
        <w:rPr>
          <w:rFonts w:ascii="TH SarabunPSK" w:hAnsi="TH SarabunPSK" w:cs="TH SarabunPSK"/>
          <w:sz w:val="32"/>
          <w:szCs w:val="32"/>
        </w:rPr>
        <w:t>3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9112FE" w:rsidRPr="00715FBC">
        <w:rPr>
          <w:rFonts w:ascii="TH SarabunPSK" w:hAnsi="TH SarabunPSK" w:cs="TH SarabunPSK"/>
          <w:sz w:val="32"/>
          <w:szCs w:val="32"/>
        </w:rPr>
        <w:t xml:space="preserve">1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มีตัวบ่งชี้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indicator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</w:rPr>
        <w:t>14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15FBC" w:rsidRPr="00715FBC">
        <w:rPr>
          <w:rFonts w:ascii="TH SarabunPSK" w:hAnsi="TH SarabunPSK" w:cs="TH SarabunPSK"/>
          <w:sz w:val="32"/>
          <w:szCs w:val="32"/>
          <w:cs/>
        </w:rPr>
        <w:t>ตัว แบ่งเป็นหมวดหมู่ตามการใช้งาน การทดสอบ</w:t>
      </w:r>
      <w:r w:rsidR="004C52A1" w:rsidRPr="004C52A1">
        <w:rPr>
          <w:rFonts w:ascii="TH SarabunPSK" w:hAnsi="TH SarabunPSK" w:cs="TH SarabunPSK"/>
          <w:sz w:val="32"/>
          <w:szCs w:val="32"/>
          <w:cs/>
        </w:rPr>
        <w:t>ป้อนค่าเริ่มต้น</w:t>
      </w:r>
      <w:r w:rsidR="004C52A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C52A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15FBC" w:rsidRPr="00715FBC">
        <w:rPr>
          <w:rFonts w:ascii="TH SarabunPSK" w:hAnsi="TH SarabunPSK" w:cs="TH SarabunPSK"/>
          <w:sz w:val="32"/>
          <w:szCs w:val="32"/>
          <w:cs/>
        </w:rPr>
        <w:t>สร้างไฟล์โค้ดโปรแกรมของโครงงาน โดยเปรียบเทียบกับ</w:t>
      </w:r>
      <w:r w:rsidR="001B78D2">
        <w:rPr>
          <w:rFonts w:ascii="TH SarabunPSK" w:hAnsi="TH SarabunPSK" w:cs="TH SarabunPSK"/>
          <w:sz w:val="32"/>
          <w:szCs w:val="32"/>
          <w:cs/>
        </w:rPr>
        <w:t>เว็บไซต์</w:t>
      </w:r>
      <w:r w:rsidR="00715FBC" w:rsidRPr="00715F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15FBC" w:rsidRPr="00715FBC">
        <w:rPr>
          <w:rFonts w:ascii="TH SarabunPSK" w:hAnsi="TH SarabunPSK" w:cs="TH SarabunPSK"/>
          <w:sz w:val="32"/>
          <w:szCs w:val="32"/>
        </w:rPr>
        <w:t>ForexEAdvisor</w:t>
      </w:r>
    </w:p>
    <w:p w14:paraId="2813CD92" w14:textId="7FC4CE76" w:rsidR="002457E0" w:rsidRPr="00715FBC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9112FE" w:rsidRPr="00715FBC">
        <w:rPr>
          <w:rFonts w:ascii="TH SarabunPSK" w:hAnsi="TH SarabunPSK" w:cs="TH SarabunPSK"/>
          <w:sz w:val="32"/>
          <w:szCs w:val="32"/>
        </w:rPr>
        <w:t>1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แนวโน้ม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Trend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</w:rPr>
        <w:t>7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 ตัว</w:t>
      </w:r>
    </w:p>
    <w:p w14:paraId="1AC2251F" w14:textId="6D1E85BA" w:rsidR="002457E0" w:rsidRPr="00715FBC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9112FE" w:rsidRPr="00715FBC">
        <w:rPr>
          <w:rFonts w:ascii="TH SarabunPSK" w:hAnsi="TH SarabunPSK" w:cs="TH SarabunPSK"/>
          <w:sz w:val="32"/>
          <w:szCs w:val="32"/>
        </w:rPr>
        <w:t>1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9112FE" w:rsidRPr="00715FBC">
        <w:rPr>
          <w:rFonts w:ascii="TH SarabunPSK" w:hAnsi="TH SarabunPSK" w:cs="TH SarabunPSK"/>
          <w:sz w:val="32"/>
          <w:szCs w:val="32"/>
        </w:rPr>
        <w:t>1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 ดัชนีการเคลื่อนที่ของทิศทางโดยเฉลี่ย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ADX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457E0" w:rsidRPr="00715FBC">
        <w:rPr>
          <w:rFonts w:ascii="TH SarabunPSK" w:hAnsi="TH SarabunPSK" w:cs="TH SarabunPSK"/>
          <w:sz w:val="32"/>
          <w:szCs w:val="32"/>
        </w:rPr>
        <w:t xml:space="preserve">Average Directional </w:t>
      </w:r>
    </w:p>
    <w:p w14:paraId="2516C9E4" w14:textId="77777777" w:rsidR="002457E0" w:rsidRPr="00715FBC" w:rsidRDefault="002457E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5FBC">
        <w:rPr>
          <w:rFonts w:ascii="TH SarabunPSK" w:hAnsi="TH SarabunPSK" w:cs="TH SarabunPSK"/>
          <w:sz w:val="32"/>
          <w:szCs w:val="32"/>
        </w:rPr>
        <w:t>Movement Index</w:t>
      </w:r>
      <w:r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764BE912" w14:textId="443622BA" w:rsidR="002457E0" w:rsidRPr="00715FBC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9112FE" w:rsidRPr="00715FBC">
        <w:rPr>
          <w:rFonts w:ascii="TH SarabunPSK" w:hAnsi="TH SarabunPSK" w:cs="TH SarabunPSK"/>
          <w:sz w:val="32"/>
          <w:szCs w:val="32"/>
        </w:rPr>
        <w:t>1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9112FE" w:rsidRPr="00715FBC">
        <w:rPr>
          <w:rFonts w:ascii="TH SarabunPSK" w:hAnsi="TH SarabunPSK" w:cs="TH SarabunPSK"/>
          <w:sz w:val="32"/>
          <w:szCs w:val="32"/>
        </w:rPr>
        <w:t>2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)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 กรอบเส้นเบี่ยงเบนมาตรฐาน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BB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457E0" w:rsidRPr="00715FBC">
        <w:rPr>
          <w:rFonts w:ascii="TH SarabunPSK" w:hAnsi="TH SarabunPSK" w:cs="TH SarabunPSK"/>
          <w:sz w:val="32"/>
          <w:szCs w:val="32"/>
        </w:rPr>
        <w:t>Bollinger Band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59394F0C" w14:textId="2E4632FE" w:rsidR="002457E0" w:rsidRPr="00715FBC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9112FE" w:rsidRPr="00715FBC">
        <w:rPr>
          <w:rFonts w:ascii="TH SarabunPSK" w:hAnsi="TH SarabunPSK" w:cs="TH SarabunPSK"/>
          <w:sz w:val="32"/>
          <w:szCs w:val="32"/>
        </w:rPr>
        <w:t>1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9112FE" w:rsidRPr="00715FBC">
        <w:rPr>
          <w:rFonts w:ascii="TH SarabunPSK" w:hAnsi="TH SarabunPSK" w:cs="TH SarabunPSK"/>
          <w:sz w:val="32"/>
          <w:szCs w:val="32"/>
        </w:rPr>
        <w:t>3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)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 เส้นค่าเฉลี่ยเคลื่อนที่แบบล้อมกรอบ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Envelopes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069A74C7" w14:textId="7D261E50" w:rsidR="002457E0" w:rsidRPr="00715FBC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9112FE" w:rsidRPr="00715FBC">
        <w:rPr>
          <w:rFonts w:ascii="TH SarabunPSK" w:hAnsi="TH SarabunPSK" w:cs="TH SarabunPSK"/>
          <w:sz w:val="32"/>
          <w:szCs w:val="32"/>
        </w:rPr>
        <w:t>1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9112FE" w:rsidRPr="00715FBC">
        <w:rPr>
          <w:rFonts w:ascii="TH SarabunPSK" w:hAnsi="TH SarabunPSK" w:cs="TH SarabunPSK"/>
          <w:sz w:val="32"/>
          <w:szCs w:val="32"/>
        </w:rPr>
        <w:t>4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)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 อิชิโมกุ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Ichimoku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6E7E9B9B" w14:textId="7181BCCF" w:rsidR="002457E0" w:rsidRPr="00715FBC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9112FE" w:rsidRPr="00715FBC">
        <w:rPr>
          <w:rFonts w:ascii="TH SarabunPSK" w:hAnsi="TH SarabunPSK" w:cs="TH SarabunPSK"/>
          <w:sz w:val="32"/>
          <w:szCs w:val="32"/>
        </w:rPr>
        <w:t>1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9112FE" w:rsidRPr="00715FBC">
        <w:rPr>
          <w:rFonts w:ascii="TH SarabunPSK" w:hAnsi="TH SarabunPSK" w:cs="TH SarabunPSK"/>
          <w:sz w:val="32"/>
          <w:szCs w:val="32"/>
        </w:rPr>
        <w:t>5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)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 เส้นค่าเฉลี่ยเคลื่อนที่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MA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457E0" w:rsidRPr="00715FBC">
        <w:rPr>
          <w:rFonts w:ascii="TH SarabunPSK" w:hAnsi="TH SarabunPSK" w:cs="TH SarabunPSK"/>
          <w:sz w:val="32"/>
          <w:szCs w:val="32"/>
        </w:rPr>
        <w:t>Moving Average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0A2474AF" w14:textId="2D4A108C" w:rsidR="002457E0" w:rsidRPr="00715FBC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9112FE" w:rsidRPr="00715FBC">
        <w:rPr>
          <w:rFonts w:ascii="TH SarabunPSK" w:hAnsi="TH SarabunPSK" w:cs="TH SarabunPSK"/>
          <w:sz w:val="32"/>
          <w:szCs w:val="32"/>
        </w:rPr>
        <w:t>1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9112FE" w:rsidRPr="00715FBC">
        <w:rPr>
          <w:rFonts w:ascii="TH SarabunPSK" w:hAnsi="TH SarabunPSK" w:cs="TH SarabunPSK"/>
          <w:sz w:val="32"/>
          <w:szCs w:val="32"/>
        </w:rPr>
        <w:t>6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)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 พาราโบราเอสเออาร์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SAR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457E0" w:rsidRPr="00715FBC">
        <w:rPr>
          <w:rFonts w:ascii="TH SarabunPSK" w:hAnsi="TH SarabunPSK" w:cs="TH SarabunPSK"/>
          <w:sz w:val="32"/>
          <w:szCs w:val="32"/>
        </w:rPr>
        <w:t>Parabolic Stop and Reverse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339D1C4A" w14:textId="290B56C3" w:rsidR="002457E0" w:rsidRPr="00715FBC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9112FE" w:rsidRPr="00715FBC">
        <w:rPr>
          <w:rFonts w:ascii="TH SarabunPSK" w:hAnsi="TH SarabunPSK" w:cs="TH SarabunPSK"/>
          <w:sz w:val="32"/>
          <w:szCs w:val="32"/>
        </w:rPr>
        <w:t>1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9112FE" w:rsidRPr="00715FBC">
        <w:rPr>
          <w:rFonts w:ascii="TH SarabunPSK" w:hAnsi="TH SarabunPSK" w:cs="TH SarabunPSK"/>
          <w:sz w:val="32"/>
          <w:szCs w:val="32"/>
        </w:rPr>
        <w:t>7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)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 เส้นค่าเบี่ยงเบนมาตรฐานใช้สำหรับวัดความผันผวน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StdDev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: </w:t>
      </w:r>
    </w:p>
    <w:p w14:paraId="2D531DFF" w14:textId="77777777" w:rsidR="002457E0" w:rsidRPr="00715FBC" w:rsidRDefault="002457E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5FBC">
        <w:rPr>
          <w:rFonts w:ascii="TH SarabunPSK" w:hAnsi="TH SarabunPSK" w:cs="TH SarabunPSK"/>
          <w:sz w:val="32"/>
          <w:szCs w:val="32"/>
        </w:rPr>
        <w:t>Standard Deviation</w:t>
      </w:r>
      <w:r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68B294AE" w14:textId="5C3D1E23" w:rsidR="002457E0" w:rsidRPr="00715FBC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9112FE" w:rsidRPr="00715FBC">
        <w:rPr>
          <w:rFonts w:ascii="TH SarabunPSK" w:hAnsi="TH SarabunPSK" w:cs="TH SarabunPSK"/>
          <w:sz w:val="32"/>
          <w:szCs w:val="32"/>
        </w:rPr>
        <w:t>2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ดัชนีวัดความแกว่ง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Oscillators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</w:rPr>
        <w:t>7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 ตัว</w:t>
      </w:r>
    </w:p>
    <w:p w14:paraId="25FEB745" w14:textId="007CC271" w:rsidR="002457E0" w:rsidRPr="00715FBC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9112FE" w:rsidRPr="00715FBC">
        <w:rPr>
          <w:rFonts w:ascii="TH SarabunPSK" w:hAnsi="TH SarabunPSK" w:cs="TH SarabunPSK"/>
          <w:sz w:val="32"/>
          <w:szCs w:val="32"/>
        </w:rPr>
        <w:t>2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>.</w:t>
      </w:r>
      <w:r w:rsidR="009112FE" w:rsidRPr="00715FBC">
        <w:rPr>
          <w:rFonts w:ascii="TH SarabunPSK" w:hAnsi="TH SarabunPSK" w:cs="TH SarabunPSK"/>
          <w:sz w:val="32"/>
          <w:szCs w:val="32"/>
        </w:rPr>
        <w:t>1</w:t>
      </w:r>
      <w:r w:rsidR="009112FE"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ค่าเฉลี่ยความผันผวนของตลาด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ATR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457E0" w:rsidRPr="00715FBC">
        <w:rPr>
          <w:rFonts w:ascii="TH SarabunPSK" w:hAnsi="TH SarabunPSK" w:cs="TH SarabunPSK"/>
          <w:sz w:val="32"/>
          <w:szCs w:val="32"/>
        </w:rPr>
        <w:t>Average True Range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37C9A6A9" w14:textId="77777777" w:rsidR="002457E0" w:rsidRPr="00715FBC" w:rsidRDefault="009112FE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5FBC">
        <w:rPr>
          <w:rFonts w:ascii="TH SarabunPSK" w:hAnsi="TH SarabunPSK" w:cs="TH SarabunPSK"/>
          <w:sz w:val="32"/>
          <w:szCs w:val="32"/>
          <w:cs/>
        </w:rPr>
        <w:t xml:space="preserve">                         </w:t>
      </w:r>
      <w:r w:rsidR="00A91D68" w:rsidRPr="00715F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5FBC">
        <w:rPr>
          <w:rFonts w:ascii="TH SarabunPSK" w:hAnsi="TH SarabunPSK" w:cs="TH SarabunPSK"/>
          <w:sz w:val="32"/>
          <w:szCs w:val="32"/>
        </w:rPr>
        <w:t>2</w:t>
      </w:r>
      <w:r w:rsidRPr="00715FBC">
        <w:rPr>
          <w:rFonts w:ascii="TH SarabunPSK" w:hAnsi="TH SarabunPSK" w:cs="TH SarabunPSK"/>
          <w:sz w:val="32"/>
          <w:szCs w:val="32"/>
          <w:cs/>
        </w:rPr>
        <w:t>.</w:t>
      </w:r>
      <w:r w:rsidRPr="00715FBC">
        <w:rPr>
          <w:rFonts w:ascii="TH SarabunPSK" w:hAnsi="TH SarabunPSK" w:cs="TH SarabunPSK"/>
          <w:sz w:val="32"/>
          <w:szCs w:val="32"/>
        </w:rPr>
        <w:t>2</w:t>
      </w:r>
      <w:r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ดัชนีของสินค้า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CCI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457E0" w:rsidRPr="00715FBC">
        <w:rPr>
          <w:rFonts w:ascii="TH SarabunPSK" w:hAnsi="TH SarabunPSK" w:cs="TH SarabunPSK"/>
          <w:sz w:val="32"/>
          <w:szCs w:val="32"/>
        </w:rPr>
        <w:t>Commodity Channel Index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4E0B7E01" w14:textId="77777777" w:rsidR="002457E0" w:rsidRPr="00715FBC" w:rsidRDefault="009112FE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5FBC">
        <w:rPr>
          <w:rFonts w:ascii="TH SarabunPSK" w:hAnsi="TH SarabunPSK" w:cs="TH SarabunPSK"/>
          <w:sz w:val="32"/>
          <w:szCs w:val="32"/>
          <w:cs/>
        </w:rPr>
        <w:t xml:space="preserve">                         </w:t>
      </w:r>
      <w:r w:rsidR="00A91D68" w:rsidRPr="00715F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5FBC">
        <w:rPr>
          <w:rFonts w:ascii="TH SarabunPSK" w:hAnsi="TH SarabunPSK" w:cs="TH SarabunPSK"/>
          <w:sz w:val="32"/>
          <w:szCs w:val="32"/>
        </w:rPr>
        <w:t>2</w:t>
      </w:r>
      <w:r w:rsidRPr="00715FBC">
        <w:rPr>
          <w:rFonts w:ascii="TH SarabunPSK" w:hAnsi="TH SarabunPSK" w:cs="TH SarabunPSK"/>
          <w:sz w:val="32"/>
          <w:szCs w:val="32"/>
          <w:cs/>
        </w:rPr>
        <w:t>.</w:t>
      </w:r>
      <w:r w:rsidRPr="00715FBC">
        <w:rPr>
          <w:rFonts w:ascii="TH SarabunPSK" w:hAnsi="TH SarabunPSK" w:cs="TH SarabunPSK"/>
          <w:sz w:val="32"/>
          <w:szCs w:val="32"/>
        </w:rPr>
        <w:t>3</w:t>
      </w:r>
      <w:r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ค่าเฉลี่ยเคลื่อนที่ของความสัมพันธ์ของราคา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MACD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457E0" w:rsidRPr="00715FBC">
        <w:rPr>
          <w:rFonts w:ascii="TH SarabunPSK" w:hAnsi="TH SarabunPSK" w:cs="TH SarabunPSK"/>
          <w:sz w:val="32"/>
          <w:szCs w:val="32"/>
        </w:rPr>
        <w:t xml:space="preserve">Moving Averages </w:t>
      </w:r>
    </w:p>
    <w:p w14:paraId="29EDD9AF" w14:textId="77777777" w:rsidR="002457E0" w:rsidRPr="00715FBC" w:rsidRDefault="002457E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5FBC">
        <w:rPr>
          <w:rFonts w:ascii="TH SarabunPSK" w:hAnsi="TH SarabunPSK" w:cs="TH SarabunPSK"/>
          <w:sz w:val="32"/>
          <w:szCs w:val="32"/>
        </w:rPr>
        <w:t>Convergence</w:t>
      </w:r>
      <w:r w:rsidRPr="00715FBC">
        <w:rPr>
          <w:rFonts w:ascii="TH SarabunPSK" w:hAnsi="TH SarabunPSK" w:cs="TH SarabunPSK"/>
          <w:sz w:val="32"/>
          <w:szCs w:val="32"/>
          <w:cs/>
        </w:rPr>
        <w:t>/</w:t>
      </w:r>
      <w:r w:rsidRPr="00715FBC">
        <w:rPr>
          <w:rFonts w:ascii="TH SarabunPSK" w:hAnsi="TH SarabunPSK" w:cs="TH SarabunPSK"/>
          <w:sz w:val="32"/>
          <w:szCs w:val="32"/>
        </w:rPr>
        <w:t>Divergence</w:t>
      </w:r>
      <w:r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24C4E8F1" w14:textId="77777777" w:rsidR="002457E0" w:rsidRPr="00715FBC" w:rsidRDefault="003871E8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5FBC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715FBC">
        <w:rPr>
          <w:rFonts w:ascii="TH SarabunPSK" w:hAnsi="TH SarabunPSK" w:cs="TH SarabunPSK"/>
          <w:sz w:val="32"/>
          <w:szCs w:val="32"/>
        </w:rPr>
        <w:t xml:space="preserve">                  2</w:t>
      </w:r>
      <w:r w:rsidRPr="00715FBC">
        <w:rPr>
          <w:rFonts w:ascii="TH SarabunPSK" w:hAnsi="TH SarabunPSK" w:cs="TH SarabunPSK"/>
          <w:sz w:val="32"/>
          <w:szCs w:val="32"/>
          <w:cs/>
        </w:rPr>
        <w:t>.</w:t>
      </w:r>
      <w:r w:rsidRPr="00715FBC">
        <w:rPr>
          <w:rFonts w:ascii="TH SarabunPSK" w:hAnsi="TH SarabunPSK" w:cs="TH SarabunPSK"/>
          <w:sz w:val="32"/>
          <w:szCs w:val="32"/>
        </w:rPr>
        <w:t>4</w:t>
      </w:r>
      <w:r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ปริมาณการเคลื่อนที่ของราคา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Momentum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31291B47" w14:textId="77777777" w:rsidR="002457E0" w:rsidRPr="00715FBC" w:rsidRDefault="003871E8" w:rsidP="00DD6A2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15FBC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715FBC">
        <w:rPr>
          <w:rFonts w:ascii="TH SarabunPSK" w:hAnsi="TH SarabunPSK" w:cs="TH SarabunPSK"/>
          <w:sz w:val="32"/>
          <w:szCs w:val="32"/>
        </w:rPr>
        <w:t xml:space="preserve">                  2</w:t>
      </w:r>
      <w:r w:rsidRPr="00715FBC">
        <w:rPr>
          <w:rFonts w:ascii="TH SarabunPSK" w:hAnsi="TH SarabunPSK" w:cs="TH SarabunPSK"/>
          <w:sz w:val="32"/>
          <w:szCs w:val="32"/>
          <w:cs/>
        </w:rPr>
        <w:t>.</w:t>
      </w:r>
      <w:r w:rsidRPr="00715FBC">
        <w:rPr>
          <w:rFonts w:ascii="TH SarabunPSK" w:hAnsi="TH SarabunPSK" w:cs="TH SarabunPSK"/>
          <w:sz w:val="32"/>
          <w:szCs w:val="32"/>
        </w:rPr>
        <w:t>5</w:t>
      </w:r>
      <w:r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ค่าเฉลี่ยความแตกต่างระหว่างการแกว่งของราคา กับการการเปลี่ยนแปลงของราคาที่ไม่สามารถมองเห็นได้ด้วยตาเปล่า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OsMA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457E0" w:rsidRPr="00715FBC">
        <w:rPr>
          <w:rFonts w:ascii="TH SarabunPSK" w:hAnsi="TH SarabunPSK" w:cs="TH SarabunPSK"/>
          <w:sz w:val="32"/>
          <w:szCs w:val="32"/>
        </w:rPr>
        <w:t>Moving Average of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</w:rPr>
        <w:t>Oscillator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11082F57" w14:textId="77777777" w:rsidR="002457E0" w:rsidRPr="00715FBC" w:rsidRDefault="003871E8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5FBC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715FBC">
        <w:rPr>
          <w:rFonts w:ascii="TH SarabunPSK" w:hAnsi="TH SarabunPSK" w:cs="TH SarabunPSK"/>
          <w:sz w:val="32"/>
          <w:szCs w:val="32"/>
        </w:rPr>
        <w:t xml:space="preserve">                  2</w:t>
      </w:r>
      <w:r w:rsidRPr="00715FBC">
        <w:rPr>
          <w:rFonts w:ascii="TH SarabunPSK" w:hAnsi="TH SarabunPSK" w:cs="TH SarabunPSK"/>
          <w:sz w:val="32"/>
          <w:szCs w:val="32"/>
          <w:cs/>
        </w:rPr>
        <w:t>.</w:t>
      </w:r>
      <w:r w:rsidRPr="00715FBC">
        <w:rPr>
          <w:rFonts w:ascii="TH SarabunPSK" w:hAnsi="TH SarabunPSK" w:cs="TH SarabunPSK"/>
          <w:sz w:val="32"/>
          <w:szCs w:val="32"/>
        </w:rPr>
        <w:t>6</w:t>
      </w:r>
      <w:r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ดัชนีความแรงปริมาณการซื้อขาย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RSI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457E0" w:rsidRPr="00715FBC">
        <w:rPr>
          <w:rFonts w:ascii="TH SarabunPSK" w:hAnsi="TH SarabunPSK" w:cs="TH SarabunPSK"/>
          <w:sz w:val="32"/>
          <w:szCs w:val="32"/>
        </w:rPr>
        <w:t>Relative Strength Index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020CC718" w14:textId="77777777" w:rsidR="002457E0" w:rsidRPr="006D5B59" w:rsidRDefault="003871E8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5FBC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715FBC">
        <w:rPr>
          <w:rFonts w:ascii="TH SarabunPSK" w:hAnsi="TH SarabunPSK" w:cs="TH SarabunPSK"/>
          <w:sz w:val="32"/>
          <w:szCs w:val="32"/>
        </w:rPr>
        <w:t xml:space="preserve">                  2</w:t>
      </w:r>
      <w:r w:rsidRPr="00715FBC">
        <w:rPr>
          <w:rFonts w:ascii="TH SarabunPSK" w:hAnsi="TH SarabunPSK" w:cs="TH SarabunPSK"/>
          <w:sz w:val="32"/>
          <w:szCs w:val="32"/>
          <w:cs/>
        </w:rPr>
        <w:t>.</w:t>
      </w:r>
      <w:r w:rsidRPr="00715FBC">
        <w:rPr>
          <w:rFonts w:ascii="TH SarabunPSK" w:hAnsi="TH SarabunPSK" w:cs="TH SarabunPSK"/>
          <w:sz w:val="32"/>
          <w:szCs w:val="32"/>
        </w:rPr>
        <w:t>7</w:t>
      </w:r>
      <w:r w:rsidRPr="00715F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ดัชนีวัดการแกว่งตัวของราคา</w:t>
      </w:r>
      <w:r w:rsidR="002457E0" w:rsidRPr="00715F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715FBC">
        <w:rPr>
          <w:rFonts w:ascii="TH SarabunPSK" w:hAnsi="TH SarabunPSK" w:cs="TH SarabunPSK"/>
          <w:sz w:val="32"/>
          <w:szCs w:val="32"/>
        </w:rPr>
        <w:t>STO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457E0" w:rsidRPr="00715FBC">
        <w:rPr>
          <w:rFonts w:ascii="TH SarabunPSK" w:hAnsi="TH SarabunPSK" w:cs="TH SarabunPSK"/>
          <w:sz w:val="32"/>
          <w:szCs w:val="32"/>
        </w:rPr>
        <w:t>Stochastic oscillator</w:t>
      </w:r>
      <w:r w:rsidR="002457E0" w:rsidRPr="00715FBC">
        <w:rPr>
          <w:rFonts w:ascii="TH SarabunPSK" w:hAnsi="TH SarabunPSK" w:cs="TH SarabunPSK"/>
          <w:sz w:val="32"/>
          <w:szCs w:val="32"/>
          <w:cs/>
        </w:rPr>
        <w:t>)</w:t>
      </w:r>
    </w:p>
    <w:p w14:paraId="3F3E96D2" w14:textId="130ABCAA" w:rsidR="002457E0" w:rsidRPr="006D5B59" w:rsidRDefault="00D642D0" w:rsidP="00DD6A2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DD7441">
        <w:rPr>
          <w:rFonts w:ascii="TH SarabunPSK" w:hAnsi="TH SarabunPSK" w:cs="TH SarabunPSK"/>
          <w:sz w:val="32"/>
          <w:szCs w:val="32"/>
        </w:rPr>
        <w:t>4</w:t>
      </w:r>
      <w:r w:rsidR="00DD7441">
        <w:rPr>
          <w:rFonts w:ascii="TH SarabunPSK" w:hAnsi="TH SarabunPSK" w:cs="TH SarabunPSK"/>
          <w:sz w:val="32"/>
          <w:szCs w:val="32"/>
          <w:cs/>
        </w:rPr>
        <w:t>.</w:t>
      </w:r>
      <w:r w:rsidR="00DD7441">
        <w:rPr>
          <w:rFonts w:ascii="TH SarabunPSK" w:hAnsi="TH SarabunPSK" w:cs="TH SarabunPSK"/>
          <w:sz w:val="32"/>
          <w:szCs w:val="32"/>
        </w:rPr>
        <w:t>1</w:t>
      </w:r>
      <w:r w:rsidR="007E44F1">
        <w:rPr>
          <w:rFonts w:ascii="TH SarabunPSK" w:hAnsi="TH SarabunPSK" w:cs="TH SarabunPSK"/>
          <w:sz w:val="32"/>
          <w:szCs w:val="32"/>
          <w:cs/>
        </w:rPr>
        <w:t>.</w:t>
      </w:r>
      <w:r w:rsidR="007E44F1">
        <w:rPr>
          <w:rFonts w:ascii="TH SarabunPSK" w:hAnsi="TH SarabunPSK" w:cs="TH SarabunPSK"/>
          <w:sz w:val="32"/>
          <w:szCs w:val="32"/>
        </w:rPr>
        <w:t>3</w:t>
      </w:r>
      <w:r w:rsidR="007E44F1">
        <w:rPr>
          <w:rFonts w:ascii="TH SarabunPSK" w:hAnsi="TH SarabunPSK" w:cs="TH SarabunPSK"/>
          <w:sz w:val="32"/>
          <w:szCs w:val="32"/>
          <w:cs/>
        </w:rPr>
        <w:t>.</w:t>
      </w:r>
      <w:r w:rsidR="007E44F1">
        <w:rPr>
          <w:rFonts w:ascii="TH SarabunPSK" w:hAnsi="TH SarabunPSK" w:cs="TH SarabunPSK"/>
          <w:sz w:val="32"/>
          <w:szCs w:val="32"/>
        </w:rPr>
        <w:t xml:space="preserve">2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สามารถป้อนเงื่อนไข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Logic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 xml:space="preserve">) ได้สูงสุดไม่เกิน </w:t>
      </w:r>
      <w:r w:rsidR="002457E0" w:rsidRPr="006D5B59">
        <w:rPr>
          <w:rFonts w:ascii="TH SarabunPSK" w:hAnsi="TH SarabunPSK" w:cs="TH SarabunPSK"/>
          <w:sz w:val="32"/>
          <w:szCs w:val="32"/>
        </w:rPr>
        <w:t>10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 xml:space="preserve"> เงื่อนไข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Logic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 ต่อการเปิดคำสั่ง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Order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 ทั้งฝั่งซื้อ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Buy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 และฝั่งขาย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sell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5F2CCB7C" w14:textId="0C4BDCBE" w:rsidR="002457E0" w:rsidRPr="006D5B59" w:rsidRDefault="00064352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DD7441">
        <w:rPr>
          <w:rFonts w:ascii="TH SarabunPSK" w:hAnsi="TH SarabunPSK" w:cs="TH SarabunPSK"/>
          <w:sz w:val="32"/>
          <w:szCs w:val="32"/>
        </w:rPr>
        <w:t xml:space="preserve">         4</w:t>
      </w:r>
      <w:r w:rsidR="00DD7441">
        <w:rPr>
          <w:rFonts w:ascii="TH SarabunPSK" w:hAnsi="TH SarabunPSK" w:cs="TH SarabunPSK"/>
          <w:sz w:val="32"/>
          <w:szCs w:val="32"/>
          <w:cs/>
        </w:rPr>
        <w:t>.</w:t>
      </w:r>
      <w:r w:rsidR="00DD7441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4D59" w:rsidRPr="006D5B59">
        <w:rPr>
          <w:rFonts w:ascii="TH SarabunPSK" w:hAnsi="TH SarabunPSK" w:cs="TH SarabunPSK"/>
          <w:sz w:val="32"/>
          <w:szCs w:val="32"/>
          <w:cs/>
        </w:rPr>
        <w:t>ผู้ใช้กำหนดปริมาณของการซื้อขาย</w:t>
      </w:r>
      <w:r w:rsidR="004B4D5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4D5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4B4D59" w:rsidRPr="006D5B59">
        <w:rPr>
          <w:rFonts w:ascii="TH SarabunPSK" w:hAnsi="TH SarabunPSK" w:cs="TH SarabunPSK"/>
          <w:sz w:val="32"/>
          <w:szCs w:val="32"/>
        </w:rPr>
        <w:t>Lots</w:t>
      </w:r>
      <w:r w:rsidR="004B4D59" w:rsidRPr="006D5B59">
        <w:rPr>
          <w:rFonts w:ascii="TH SarabunPSK" w:hAnsi="TH SarabunPSK" w:cs="TH SarabunPSK"/>
          <w:sz w:val="32"/>
          <w:szCs w:val="32"/>
          <w:cs/>
        </w:rPr>
        <w:t>) ในการเปิดคำสั่ง</w:t>
      </w:r>
      <w:r w:rsidR="004B4D5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4D5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4B4D59" w:rsidRPr="006D5B59">
        <w:rPr>
          <w:rFonts w:ascii="TH SarabunPSK" w:hAnsi="TH SarabunPSK" w:cs="TH SarabunPSK"/>
          <w:sz w:val="32"/>
          <w:szCs w:val="32"/>
        </w:rPr>
        <w:t>Order</w:t>
      </w:r>
      <w:r w:rsidR="004B4D59" w:rsidRPr="006D5B59">
        <w:rPr>
          <w:rFonts w:ascii="TH SarabunPSK" w:hAnsi="TH SarabunPSK" w:cs="TH SarabunPSK"/>
          <w:sz w:val="32"/>
          <w:szCs w:val="32"/>
          <w:cs/>
        </w:rPr>
        <w:t>) ได้</w:t>
      </w:r>
    </w:p>
    <w:p w14:paraId="548732AE" w14:textId="5AD3D980" w:rsidR="002457E0" w:rsidRPr="006D5B59" w:rsidRDefault="00064352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DD7441">
        <w:rPr>
          <w:rFonts w:ascii="TH SarabunPSK" w:hAnsi="TH SarabunPSK" w:cs="TH SarabunPSK"/>
          <w:sz w:val="32"/>
          <w:szCs w:val="32"/>
        </w:rPr>
        <w:t xml:space="preserve">         4</w:t>
      </w:r>
      <w:r w:rsidR="00DD7441">
        <w:rPr>
          <w:rFonts w:ascii="TH SarabunPSK" w:hAnsi="TH SarabunPSK" w:cs="TH SarabunPSK"/>
          <w:sz w:val="32"/>
          <w:szCs w:val="32"/>
          <w:cs/>
        </w:rPr>
        <w:t>.</w:t>
      </w:r>
      <w:r w:rsidR="00DD7441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 w:rsidR="004B4D59" w:rsidRPr="006D5B59">
        <w:rPr>
          <w:rFonts w:ascii="TH SarabunPSK" w:hAnsi="TH SarabunPSK" w:cs="TH SarabunPSK"/>
          <w:sz w:val="32"/>
          <w:szCs w:val="32"/>
          <w:cs/>
        </w:rPr>
        <w:t>ผู้ใช้สามารถกำหนดจำนวนจุด</w:t>
      </w:r>
      <w:r w:rsidR="004B4D5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4D5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4B4D59">
        <w:rPr>
          <w:rFonts w:ascii="TH SarabunPSK" w:hAnsi="TH SarabunPSK" w:cs="TH SarabunPSK"/>
          <w:sz w:val="32"/>
          <w:szCs w:val="32"/>
        </w:rPr>
        <w:t>pip</w:t>
      </w:r>
      <w:r w:rsidR="004B4D59" w:rsidRPr="006D5B59">
        <w:rPr>
          <w:rFonts w:ascii="TH SarabunPSK" w:hAnsi="TH SarabunPSK" w:cs="TH SarabunPSK"/>
          <w:sz w:val="32"/>
          <w:szCs w:val="32"/>
          <w:cs/>
        </w:rPr>
        <w:t>) ในการทำกำไรและขาดทุนเองได้</w:t>
      </w:r>
    </w:p>
    <w:p w14:paraId="61B026DC" w14:textId="77777777" w:rsidR="002457E0" w:rsidRPr="006D5B59" w:rsidRDefault="00064352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DD7441">
        <w:rPr>
          <w:rFonts w:ascii="TH SarabunPSK" w:hAnsi="TH SarabunPSK" w:cs="TH SarabunPSK"/>
          <w:sz w:val="32"/>
          <w:szCs w:val="32"/>
        </w:rPr>
        <w:t xml:space="preserve">         4</w:t>
      </w:r>
      <w:r w:rsidR="00DD7441">
        <w:rPr>
          <w:rFonts w:ascii="TH SarabunPSK" w:hAnsi="TH SarabunPSK" w:cs="TH SarabunPSK"/>
          <w:sz w:val="32"/>
          <w:szCs w:val="32"/>
          <w:cs/>
        </w:rPr>
        <w:t>.</w:t>
      </w:r>
      <w:r w:rsidR="00DD7441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มีหน้าเว็บไซต์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Website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3DCFA41B" w14:textId="1B02701E" w:rsidR="002457E0" w:rsidRPr="006D5B59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064352">
        <w:rPr>
          <w:rFonts w:ascii="TH SarabunPSK" w:hAnsi="TH SarabunPSK" w:cs="TH SarabunPSK"/>
          <w:sz w:val="32"/>
          <w:szCs w:val="32"/>
        </w:rPr>
        <w:t>1</w:t>
      </w:r>
      <w:r w:rsidR="00064352">
        <w:rPr>
          <w:rFonts w:ascii="TH SarabunPSK" w:hAnsi="TH SarabunPSK" w:cs="TH SarabunPSK"/>
          <w:sz w:val="32"/>
          <w:szCs w:val="32"/>
          <w:cs/>
        </w:rPr>
        <w:t>)</w:t>
      </w:r>
      <w:r w:rsidR="00064352"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สมัครสมาชิก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Register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61D78602" w14:textId="298C0594" w:rsidR="002457E0" w:rsidRPr="006D5B59" w:rsidRDefault="00064352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6C47F9">
        <w:rPr>
          <w:rFonts w:ascii="TH SarabunPSK" w:hAnsi="TH SarabunPSK" w:cs="TH SarabunPSK"/>
          <w:sz w:val="32"/>
          <w:szCs w:val="32"/>
        </w:rPr>
        <w:t xml:space="preserve">              2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ลงชื่อเข้าใช้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Login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243CF1A4" w14:textId="60FC0156" w:rsidR="002457E0" w:rsidRPr="006D5B59" w:rsidRDefault="00064352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6C47F9">
        <w:rPr>
          <w:rFonts w:ascii="TH SarabunPSK" w:hAnsi="TH SarabunPSK" w:cs="TH SarabunPSK"/>
          <w:sz w:val="32"/>
          <w:szCs w:val="32"/>
        </w:rPr>
        <w:t xml:space="preserve">              3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เลือกเงื่อนไข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Logic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510EDE2B" w14:textId="0ED0AAB9" w:rsidR="002457E0" w:rsidRPr="006D5B59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6C47F9">
        <w:rPr>
          <w:rFonts w:ascii="TH SarabunPSK" w:hAnsi="TH SarabunPSK" w:cs="TH SarabunPSK"/>
          <w:sz w:val="32"/>
          <w:szCs w:val="32"/>
        </w:rPr>
        <w:t>3</w:t>
      </w:r>
      <w:r w:rsidR="00064352">
        <w:rPr>
          <w:rFonts w:ascii="TH SarabunPSK" w:hAnsi="TH SarabunPSK" w:cs="TH SarabunPSK"/>
          <w:sz w:val="32"/>
          <w:szCs w:val="32"/>
          <w:cs/>
        </w:rPr>
        <w:t>.</w:t>
      </w:r>
      <w:r w:rsidR="00064352">
        <w:rPr>
          <w:rFonts w:ascii="TH SarabunPSK" w:hAnsi="TH SarabunPSK" w:cs="TH SarabunPSK"/>
          <w:sz w:val="32"/>
          <w:szCs w:val="32"/>
        </w:rPr>
        <w:t>1</w:t>
      </w:r>
      <w:r w:rsidR="00064352">
        <w:rPr>
          <w:rFonts w:ascii="TH SarabunPSK" w:hAnsi="TH SarabunPSK" w:cs="TH SarabunPSK"/>
          <w:sz w:val="32"/>
          <w:szCs w:val="32"/>
          <w:cs/>
        </w:rPr>
        <w:t>)</w:t>
      </w:r>
      <w:r w:rsidR="00064352"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เงื่อนไขในการเข้าฝั่งซื้อ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 xml:space="preserve">Logic </w:t>
      </w:r>
      <w:r w:rsidR="008C344C">
        <w:rPr>
          <w:rFonts w:ascii="TH SarabunPSK" w:hAnsi="TH SarabunPSK" w:cs="TH SarabunPSK"/>
          <w:sz w:val="32"/>
          <w:szCs w:val="32"/>
        </w:rPr>
        <w:t xml:space="preserve">Open </w:t>
      </w:r>
      <w:r w:rsidR="002457E0" w:rsidRPr="006D5B59">
        <w:rPr>
          <w:rFonts w:ascii="TH SarabunPSK" w:hAnsi="TH SarabunPSK" w:cs="TH SarabunPSK"/>
          <w:sz w:val="32"/>
          <w:szCs w:val="32"/>
        </w:rPr>
        <w:t>Buy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426DFD4D" w14:textId="79154CF0" w:rsidR="002457E0" w:rsidRPr="006D5B59" w:rsidRDefault="00064352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6C47F9">
        <w:rPr>
          <w:rFonts w:ascii="TH SarabunPSK" w:hAnsi="TH SarabunPSK" w:cs="TH SarabunPSK"/>
          <w:sz w:val="32"/>
          <w:szCs w:val="32"/>
        </w:rPr>
        <w:t xml:space="preserve">                  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เงื่อนไขในการเข้าฝั่งขาย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 xml:space="preserve">Logic </w:t>
      </w:r>
      <w:r w:rsidR="008C344C">
        <w:rPr>
          <w:rFonts w:ascii="TH SarabunPSK" w:hAnsi="TH SarabunPSK" w:cs="TH SarabunPSK"/>
          <w:sz w:val="32"/>
          <w:szCs w:val="32"/>
        </w:rPr>
        <w:t xml:space="preserve">Open </w:t>
      </w:r>
      <w:r w:rsidR="002457E0" w:rsidRPr="006D5B59">
        <w:rPr>
          <w:rFonts w:ascii="TH SarabunPSK" w:hAnsi="TH SarabunPSK" w:cs="TH SarabunPSK"/>
          <w:sz w:val="32"/>
          <w:szCs w:val="32"/>
        </w:rPr>
        <w:t>Sell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109B391C" w14:textId="3F6FB48F" w:rsidR="002457E0" w:rsidRPr="006D5B59" w:rsidRDefault="00064352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6C47F9">
        <w:rPr>
          <w:rFonts w:ascii="TH SarabunPSK" w:hAnsi="TH SarabunPSK" w:cs="TH SarabunPSK"/>
          <w:sz w:val="32"/>
          <w:szCs w:val="32"/>
        </w:rPr>
        <w:t xml:space="preserve">                  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เงื่อนไขในการทำกำไร</w:t>
      </w:r>
      <w:r w:rsidR="005F6F3E" w:rsidRPr="006D5B59">
        <w:rPr>
          <w:rFonts w:ascii="TH SarabunPSK" w:hAnsi="TH SarabunPSK" w:cs="TH SarabunPSK"/>
          <w:sz w:val="32"/>
          <w:szCs w:val="32"/>
          <w:cs/>
        </w:rPr>
        <w:t>ฝั่งซื้อ</w:t>
      </w:r>
      <w:r w:rsidR="005F6F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6F3E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5F6F3E" w:rsidRPr="006D5B59">
        <w:rPr>
          <w:rFonts w:ascii="TH SarabunPSK" w:hAnsi="TH SarabunPSK" w:cs="TH SarabunPSK"/>
          <w:sz w:val="32"/>
          <w:szCs w:val="32"/>
        </w:rPr>
        <w:t xml:space="preserve">Logic </w:t>
      </w:r>
      <w:r w:rsidR="008C344C">
        <w:rPr>
          <w:rFonts w:ascii="TH SarabunPSK" w:hAnsi="TH SarabunPSK" w:cs="TH SarabunPSK"/>
          <w:sz w:val="32"/>
          <w:szCs w:val="32"/>
        </w:rPr>
        <w:t xml:space="preserve">Close </w:t>
      </w:r>
      <w:r w:rsidR="00B31811">
        <w:rPr>
          <w:rFonts w:ascii="TH SarabunPSK" w:hAnsi="TH SarabunPSK" w:cs="TH SarabunPSK"/>
          <w:sz w:val="32"/>
          <w:szCs w:val="32"/>
        </w:rPr>
        <w:t>Buy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2DEA9B40" w14:textId="19249475" w:rsidR="002457E0" w:rsidRPr="006D5B59" w:rsidRDefault="00064352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6C47F9">
        <w:rPr>
          <w:rFonts w:ascii="TH SarabunPSK" w:hAnsi="TH SarabunPSK" w:cs="TH SarabunPSK"/>
          <w:sz w:val="32"/>
          <w:szCs w:val="32"/>
        </w:rPr>
        <w:t xml:space="preserve">                  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F6F3E" w:rsidRPr="006D5B59">
        <w:rPr>
          <w:rFonts w:ascii="TH SarabunPSK" w:hAnsi="TH SarabunPSK" w:cs="TH SarabunPSK"/>
          <w:sz w:val="32"/>
          <w:szCs w:val="32"/>
          <w:cs/>
        </w:rPr>
        <w:t>เงื่อนไขในการทำกำไร</w:t>
      </w:r>
      <w:r w:rsidR="00B31811">
        <w:rPr>
          <w:rFonts w:ascii="TH SarabunPSK" w:hAnsi="TH SarabunPSK" w:cs="TH SarabunPSK"/>
          <w:sz w:val="32"/>
          <w:szCs w:val="32"/>
          <w:cs/>
        </w:rPr>
        <w:t>ฝั่ง</w:t>
      </w:r>
      <w:r w:rsidR="00B31811">
        <w:rPr>
          <w:rFonts w:ascii="TH SarabunPSK" w:hAnsi="TH SarabunPSK" w:cs="TH SarabunPSK" w:hint="cs"/>
          <w:sz w:val="32"/>
          <w:szCs w:val="32"/>
          <w:cs/>
        </w:rPr>
        <w:t>ขาย</w:t>
      </w:r>
      <w:r w:rsidR="005F6F3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5F6F3E" w:rsidRPr="006D5B59">
        <w:rPr>
          <w:rFonts w:ascii="TH SarabunPSK" w:hAnsi="TH SarabunPSK" w:cs="TH SarabunPSK"/>
          <w:sz w:val="32"/>
          <w:szCs w:val="32"/>
        </w:rPr>
        <w:t xml:space="preserve">Logic </w:t>
      </w:r>
      <w:r w:rsidR="008C344C">
        <w:rPr>
          <w:rFonts w:ascii="TH SarabunPSK" w:hAnsi="TH SarabunPSK" w:cs="TH SarabunPSK"/>
          <w:sz w:val="32"/>
          <w:szCs w:val="32"/>
        </w:rPr>
        <w:t xml:space="preserve">Close </w:t>
      </w:r>
      <w:r w:rsidR="00B31811">
        <w:rPr>
          <w:rFonts w:ascii="TH SarabunPSK" w:hAnsi="TH SarabunPSK" w:cs="TH SarabunPSK"/>
          <w:sz w:val="32"/>
          <w:szCs w:val="32"/>
        </w:rPr>
        <w:t>Sell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1C52A2F2" w14:textId="4E64BB94" w:rsidR="002457E0" w:rsidRPr="006D5B59" w:rsidRDefault="00064352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6C47F9">
        <w:rPr>
          <w:rFonts w:ascii="TH SarabunPSK" w:hAnsi="TH SarabunPSK" w:cs="TH SarabunPSK"/>
          <w:sz w:val="32"/>
          <w:szCs w:val="32"/>
        </w:rPr>
        <w:t xml:space="preserve">                  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กำหนดจำนวนจุด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8D6CD1">
        <w:rPr>
          <w:rFonts w:ascii="TH SarabunPSK" w:hAnsi="TH SarabunPSK" w:cs="TH SarabunPSK"/>
          <w:sz w:val="32"/>
          <w:szCs w:val="32"/>
        </w:rPr>
        <w:t>Pip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 ทำกำไร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Take profit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2941D656" w14:textId="20E2C435" w:rsidR="002457E0" w:rsidRPr="006D5B59" w:rsidRDefault="00064352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6C47F9">
        <w:rPr>
          <w:rFonts w:ascii="TH SarabunPSK" w:hAnsi="TH SarabunPSK" w:cs="TH SarabunPSK"/>
          <w:sz w:val="32"/>
          <w:szCs w:val="32"/>
        </w:rPr>
        <w:t xml:space="preserve">                  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กำหนดจำนวนจุด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8D6CD1">
        <w:rPr>
          <w:rFonts w:ascii="TH SarabunPSK" w:hAnsi="TH SarabunPSK" w:cs="TH SarabunPSK"/>
          <w:sz w:val="32"/>
          <w:szCs w:val="32"/>
        </w:rPr>
        <w:t>Pip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 ขาดทุน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Stop loss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5DC87277" w14:textId="7B24EB13" w:rsidR="002457E0" w:rsidRPr="006D5B59" w:rsidRDefault="00064352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6C47F9">
        <w:rPr>
          <w:rFonts w:ascii="TH SarabunPSK" w:hAnsi="TH SarabunPSK" w:cs="TH SarabunPSK"/>
          <w:sz w:val="32"/>
          <w:szCs w:val="32"/>
        </w:rPr>
        <w:t xml:space="preserve">                  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บอกจำนวนเงินทั้งหมดที่ผู้ใช้ต้องมีอยู่ในบัญชีการซื้อขาย</w:t>
      </w:r>
    </w:p>
    <w:p w14:paraId="6DDC152C" w14:textId="1CEDEDDF" w:rsidR="002457E0" w:rsidRPr="006D5B59" w:rsidRDefault="00D642D0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DD7441">
        <w:rPr>
          <w:rFonts w:ascii="TH SarabunPSK" w:hAnsi="TH SarabunPSK" w:cs="TH SarabunPSK"/>
          <w:sz w:val="32"/>
          <w:szCs w:val="32"/>
        </w:rPr>
        <w:t>4</w:t>
      </w:r>
      <w:r w:rsidR="00DD7441">
        <w:rPr>
          <w:rFonts w:ascii="TH SarabunPSK" w:hAnsi="TH SarabunPSK" w:cs="TH SarabunPSK"/>
          <w:sz w:val="32"/>
          <w:szCs w:val="32"/>
          <w:cs/>
        </w:rPr>
        <w:t>.</w:t>
      </w:r>
      <w:r w:rsidR="00DD7441">
        <w:rPr>
          <w:rFonts w:ascii="TH SarabunPSK" w:hAnsi="TH SarabunPSK" w:cs="TH SarabunPSK"/>
          <w:sz w:val="32"/>
          <w:szCs w:val="32"/>
        </w:rPr>
        <w:t>1</w:t>
      </w:r>
      <w:r w:rsidR="0082717D">
        <w:rPr>
          <w:rFonts w:ascii="TH SarabunPSK" w:hAnsi="TH SarabunPSK" w:cs="TH SarabunPSK"/>
          <w:sz w:val="32"/>
          <w:szCs w:val="32"/>
          <w:cs/>
        </w:rPr>
        <w:t>.</w:t>
      </w:r>
      <w:r w:rsidR="0082717D">
        <w:rPr>
          <w:rFonts w:ascii="TH SarabunPSK" w:hAnsi="TH SarabunPSK" w:cs="TH SarabunPSK"/>
          <w:sz w:val="32"/>
          <w:szCs w:val="32"/>
        </w:rPr>
        <w:t>3</w:t>
      </w:r>
      <w:r w:rsidR="0082717D">
        <w:rPr>
          <w:rFonts w:ascii="TH SarabunPSK" w:hAnsi="TH SarabunPSK" w:cs="TH SarabunPSK"/>
          <w:sz w:val="32"/>
          <w:szCs w:val="32"/>
          <w:cs/>
        </w:rPr>
        <w:t>.</w:t>
      </w:r>
      <w:r w:rsidR="0082717D">
        <w:rPr>
          <w:rFonts w:ascii="TH SarabunPSK" w:hAnsi="TH SarabunPSK" w:cs="TH SarabunPSK"/>
          <w:sz w:val="32"/>
          <w:szCs w:val="32"/>
        </w:rPr>
        <w:t xml:space="preserve">6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มีหน้าเว็บไซต์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Website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76B8A">
        <w:rPr>
          <w:rFonts w:ascii="TH SarabunPSK" w:hAnsi="TH SarabunPSK" w:cs="TH SarabunPSK"/>
          <w:sz w:val="32"/>
          <w:szCs w:val="32"/>
          <w:cs/>
        </w:rPr>
        <w:t>รายงานผล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C76B8A">
        <w:rPr>
          <w:rFonts w:ascii="TH SarabunPSK" w:hAnsi="TH SarabunPSK" w:cs="TH SarabunPSK"/>
          <w:sz w:val="32"/>
          <w:szCs w:val="32"/>
        </w:rPr>
        <w:t>Report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2F251FF0" w14:textId="1F8AFD5B" w:rsidR="002457E0" w:rsidRPr="006D5B59" w:rsidRDefault="00D642D0" w:rsidP="00DD6A2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5F1674">
        <w:rPr>
          <w:rFonts w:ascii="TH SarabunPSK" w:hAnsi="TH SarabunPSK" w:cs="TH SarabunPSK"/>
          <w:sz w:val="32"/>
          <w:szCs w:val="32"/>
        </w:rPr>
        <w:t>1</w:t>
      </w:r>
      <w:r w:rsidR="005F1674">
        <w:rPr>
          <w:rFonts w:ascii="TH SarabunPSK" w:hAnsi="TH SarabunPSK" w:cs="TH SarabunPSK"/>
          <w:sz w:val="32"/>
          <w:szCs w:val="32"/>
          <w:cs/>
        </w:rPr>
        <w:t>)</w:t>
      </w:r>
      <w:r w:rsidR="005F1674"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76B8A">
        <w:rPr>
          <w:rFonts w:ascii="TH SarabunPSK" w:hAnsi="TH SarabunPSK" w:cs="TH SarabunPSK" w:hint="cs"/>
          <w:sz w:val="32"/>
          <w:szCs w:val="32"/>
          <w:cs/>
        </w:rPr>
        <w:t>รายงานผล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C76B8A">
        <w:rPr>
          <w:rFonts w:ascii="TH SarabunPSK" w:hAnsi="TH SarabunPSK" w:cs="TH SarabunPSK"/>
          <w:sz w:val="32"/>
          <w:szCs w:val="32"/>
        </w:rPr>
        <w:t>Report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 ผลการทำกำไร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Take profit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 และขาดทุน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Stop loss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 ของระบบการบริหารเงิน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Money Management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 ทั้ง</w:t>
      </w:r>
      <w:r w:rsidR="002457E0" w:rsidRPr="006D5B59">
        <w:rPr>
          <w:rFonts w:ascii="TH SarabunPSK" w:hAnsi="TH SarabunPSK" w:cs="TH SarabunPSK"/>
          <w:sz w:val="32"/>
          <w:szCs w:val="32"/>
        </w:rPr>
        <w:t>4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ชั้น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2457E0" w:rsidRPr="006D5B59">
        <w:rPr>
          <w:rFonts w:ascii="TH SarabunPSK" w:hAnsi="TH SarabunPSK" w:cs="TH SarabunPSK"/>
          <w:sz w:val="32"/>
          <w:szCs w:val="32"/>
        </w:rPr>
        <w:t>Layer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3E4703D8" w14:textId="0F3BA836" w:rsidR="002457E0" w:rsidRDefault="005F1674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2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76B8A">
        <w:rPr>
          <w:rFonts w:ascii="TH SarabunPSK" w:hAnsi="TH SarabunPSK" w:cs="TH SarabunPSK" w:hint="cs"/>
          <w:sz w:val="32"/>
          <w:szCs w:val="32"/>
          <w:cs/>
        </w:rPr>
        <w:t>รายงานผล</w:t>
      </w:r>
      <w:r w:rsidR="002457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C76B8A">
        <w:rPr>
          <w:rFonts w:ascii="TH SarabunPSK" w:hAnsi="TH SarabunPSK" w:cs="TH SarabunPSK"/>
          <w:sz w:val="32"/>
          <w:szCs w:val="32"/>
        </w:rPr>
        <w:t>Report</w:t>
      </w:r>
      <w:r w:rsidR="002457E0" w:rsidRPr="006D5B59">
        <w:rPr>
          <w:rFonts w:ascii="TH SarabunPSK" w:hAnsi="TH SarabunPSK" w:cs="TH SarabunPSK"/>
          <w:sz w:val="32"/>
          <w:szCs w:val="32"/>
          <w:cs/>
        </w:rPr>
        <w:t>) ผลการซื้อขายรวม</w:t>
      </w:r>
    </w:p>
    <w:p w14:paraId="456B3E26" w14:textId="77777777" w:rsidR="002457E0" w:rsidRDefault="0082717D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DD7441">
        <w:rPr>
          <w:rFonts w:ascii="TH SarabunPSK" w:hAnsi="TH SarabunPSK" w:cs="TH SarabunPSK"/>
          <w:sz w:val="32"/>
          <w:szCs w:val="32"/>
        </w:rPr>
        <w:t xml:space="preserve">         4</w:t>
      </w:r>
      <w:r w:rsidR="00DD7441">
        <w:rPr>
          <w:rFonts w:ascii="TH SarabunPSK" w:hAnsi="TH SarabunPSK" w:cs="TH SarabunPSK"/>
          <w:sz w:val="32"/>
          <w:szCs w:val="32"/>
          <w:cs/>
        </w:rPr>
        <w:t>.</w:t>
      </w:r>
      <w:r w:rsidR="00DD7441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 w:rsidR="002457E0" w:rsidRPr="0039243F">
        <w:rPr>
          <w:rFonts w:ascii="TH SarabunPSK" w:hAnsi="TH SarabunPSK" w:cs="TH SarabunPSK"/>
          <w:sz w:val="32"/>
          <w:szCs w:val="32"/>
          <w:cs/>
        </w:rPr>
        <w:t xml:space="preserve">ผู้ใช้จะได้ไฟล์โค้ดโปรแกรมภาษา </w:t>
      </w:r>
      <w:r w:rsidR="002457E0" w:rsidRPr="0039243F">
        <w:rPr>
          <w:rFonts w:ascii="TH SarabunPSK" w:hAnsi="TH SarabunPSK" w:cs="TH SarabunPSK"/>
          <w:sz w:val="32"/>
          <w:szCs w:val="32"/>
        </w:rPr>
        <w:t xml:space="preserve">MQL </w:t>
      </w:r>
      <w:r w:rsidR="002457E0" w:rsidRPr="0039243F">
        <w:rPr>
          <w:rFonts w:ascii="TH SarabunPSK" w:hAnsi="TH SarabunPSK" w:cs="TH SarabunPSK"/>
          <w:sz w:val="32"/>
          <w:szCs w:val="32"/>
          <w:cs/>
        </w:rPr>
        <w:t>4 อยู่ 2 ไฟล์</w:t>
      </w:r>
    </w:p>
    <w:p w14:paraId="3E3C18FD" w14:textId="77777777" w:rsidR="002457E0" w:rsidRDefault="005F1674" w:rsidP="002457E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1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D5663D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2457E0" w:rsidRPr="00D5663D">
        <w:rPr>
          <w:rFonts w:ascii="TH SarabunPSK" w:hAnsi="TH SarabunPSK" w:cs="TH SarabunPSK"/>
          <w:sz w:val="32"/>
          <w:szCs w:val="32"/>
        </w:rPr>
        <w:t xml:space="preserve">mqh </w:t>
      </w:r>
      <w:r w:rsidR="002457E0" w:rsidRPr="00D5663D">
        <w:rPr>
          <w:rFonts w:ascii="TH SarabunPSK" w:hAnsi="TH SarabunPSK" w:cs="TH SarabunPSK"/>
          <w:sz w:val="32"/>
          <w:szCs w:val="32"/>
          <w:cs/>
        </w:rPr>
        <w:t>เป็นไฟล์เงื่อนไขของผู้ใช้</w:t>
      </w:r>
    </w:p>
    <w:p w14:paraId="22976BF1" w14:textId="403A9781" w:rsidR="00DE17B5" w:rsidRDefault="005F1674" w:rsidP="002457E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353D8B">
        <w:rPr>
          <w:rFonts w:ascii="TH SarabunPSK" w:hAnsi="TH SarabunPSK" w:cs="TH SarabunPSK"/>
          <w:sz w:val="32"/>
          <w:szCs w:val="32"/>
        </w:rPr>
        <w:t xml:space="preserve">              2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57E0" w:rsidRPr="00D5663D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2457E0" w:rsidRPr="00D5663D">
        <w:rPr>
          <w:rFonts w:ascii="TH SarabunPSK" w:hAnsi="TH SarabunPSK" w:cs="TH SarabunPSK"/>
          <w:sz w:val="32"/>
          <w:szCs w:val="32"/>
        </w:rPr>
        <w:t xml:space="preserve">mq4 </w:t>
      </w:r>
      <w:r w:rsidR="002457E0" w:rsidRPr="00D5663D">
        <w:rPr>
          <w:rFonts w:ascii="TH SarabunPSK" w:hAnsi="TH SarabunPSK" w:cs="TH SarabunPSK"/>
          <w:sz w:val="32"/>
          <w:szCs w:val="32"/>
          <w:cs/>
        </w:rPr>
        <w:t>เป็นการบริหารเงินทุนของผู้จัดทำ</w:t>
      </w:r>
    </w:p>
    <w:p w14:paraId="439352B7" w14:textId="77777777" w:rsidR="00D83959" w:rsidRDefault="00D8395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B17CFF9" w14:textId="77777777" w:rsidR="00A47609" w:rsidRDefault="00A4760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B925953" w14:textId="77777777" w:rsidR="00A47609" w:rsidRDefault="00A4760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879A522" w14:textId="77777777" w:rsidR="00A47609" w:rsidRDefault="00A4760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DC0FD57" w14:textId="77777777" w:rsidR="00A47609" w:rsidRDefault="00A4760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FC3D357" w14:textId="77777777" w:rsidR="00A47609" w:rsidRDefault="00A4760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5D90D67" w14:textId="77777777" w:rsidR="00D83959" w:rsidRDefault="00D8395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2E3D080" w14:textId="77777777" w:rsidR="00D83959" w:rsidRDefault="00D8395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8C2C586" w14:textId="77777777" w:rsidR="00D83959" w:rsidRDefault="00D8395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206571" w14:textId="77777777" w:rsidR="00D83959" w:rsidRDefault="00D8395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CE08FFF" w14:textId="77777777" w:rsidR="00D83959" w:rsidRDefault="00D8395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E00EB59" w14:textId="77777777" w:rsidR="00D83959" w:rsidRDefault="00D8395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4519AA3" w14:textId="77777777" w:rsidR="00D83959" w:rsidRDefault="00D8395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9A628DF" w14:textId="77777777" w:rsidR="00D83959" w:rsidRDefault="00D8395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67ABBB1" w14:textId="77777777" w:rsidR="00D83959" w:rsidRDefault="00D8395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43324D1" w14:textId="77777777" w:rsidR="008A2FF2" w:rsidRDefault="008A2FF2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9259D14" w14:textId="77777777" w:rsidR="00D83959" w:rsidRDefault="00D83959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5582FB3" w14:textId="5149610F" w:rsidR="00E64132" w:rsidRDefault="00E64132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การทดสอบ </w:t>
      </w:r>
      <w:r w:rsidR="00B75323" w:rsidRPr="00B75323">
        <w:rPr>
          <w:rFonts w:ascii="TH SarabunPSK" w:hAnsi="TH SarabunPSK" w:cs="TH SarabunPSK"/>
          <w:b/>
          <w:bCs/>
          <w:sz w:val="32"/>
          <w:szCs w:val="32"/>
          <w:cs/>
        </w:rPr>
        <w:t>เว็บไซต์</w:t>
      </w:r>
      <w:r w:rsidR="001837E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75323" w:rsidRPr="00B75323">
        <w:rPr>
          <w:rFonts w:ascii="TH SarabunPSK" w:hAnsi="TH SarabunPSK" w:cs="TH SarabunPSK"/>
          <w:b/>
          <w:bCs/>
          <w:sz w:val="32"/>
          <w:szCs w:val="32"/>
          <w:cs/>
        </w:rPr>
        <w:t>และโค้ดโปรแกรมที่ได้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ตามลำดับ</w:t>
      </w:r>
    </w:p>
    <w:p w14:paraId="232A8B92" w14:textId="7BE45047" w:rsidR="0078089F" w:rsidRDefault="00E64132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    </w:t>
      </w:r>
      <w:r w:rsidR="00A339CC">
        <w:rPr>
          <w:rFonts w:ascii="TH SarabunPSK" w:hAnsi="TH SarabunPSK" w:cs="TH SarabunPSK"/>
          <w:b/>
          <w:bCs/>
          <w:sz w:val="32"/>
          <w:szCs w:val="32"/>
        </w:rPr>
        <w:t>4</w:t>
      </w:r>
      <w:r w:rsidR="00A339CC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A339CC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339CC">
        <w:rPr>
          <w:rFonts w:ascii="TH SarabunPSK" w:hAnsi="TH SarabunPSK" w:cs="TH SarabunPSK"/>
          <w:b/>
          <w:bCs/>
          <w:sz w:val="32"/>
          <w:szCs w:val="32"/>
        </w:rPr>
        <w:t>1</w:t>
      </w:r>
      <w:r w:rsidR="0078089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837E6" w:rsidRPr="001837E6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การทดสอบ เว็บไซต์ ตาม </w:t>
      </w:r>
      <w:r w:rsidR="001837E6" w:rsidRPr="001837E6">
        <w:rPr>
          <w:rFonts w:ascii="TH SarabunPSK" w:hAnsi="TH SarabunPSK" w:cs="TH SarabunPSK"/>
          <w:b/>
          <w:bCs/>
          <w:sz w:val="32"/>
          <w:szCs w:val="32"/>
        </w:rPr>
        <w:t xml:space="preserve">Use Case diagram </w:t>
      </w:r>
      <w:r w:rsidR="00A02A48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A02A48">
        <w:rPr>
          <w:rFonts w:ascii="TH SarabunPSK" w:hAnsi="TH SarabunPSK" w:cs="TH SarabunPSK"/>
          <w:b/>
          <w:bCs/>
          <w:sz w:val="32"/>
          <w:szCs w:val="32"/>
        </w:rPr>
        <w:t>7</w:t>
      </w:r>
      <w:r w:rsidR="001837E6" w:rsidRPr="001837E6">
        <w:rPr>
          <w:rFonts w:ascii="TH SarabunPSK" w:hAnsi="TH SarabunPSK" w:cs="TH SarabunPSK"/>
          <w:b/>
          <w:bCs/>
          <w:sz w:val="32"/>
          <w:szCs w:val="32"/>
          <w:cs/>
        </w:rPr>
        <w:t xml:space="preserve"> ดังนี้</w:t>
      </w:r>
    </w:p>
    <w:p w14:paraId="32391397" w14:textId="7C240FF2" w:rsidR="00DE17B5" w:rsidRDefault="00D642D0" w:rsidP="00DE17B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9F4AFD">
        <w:rPr>
          <w:rFonts w:ascii="TH SarabunPSK" w:hAnsi="TH SarabunPSK" w:cs="TH SarabunPSK"/>
          <w:sz w:val="32"/>
          <w:szCs w:val="32"/>
        </w:rPr>
        <w:t>4</w:t>
      </w:r>
      <w:r w:rsidR="009F4AFD">
        <w:rPr>
          <w:rFonts w:ascii="TH SarabunPSK" w:hAnsi="TH SarabunPSK" w:cs="TH SarabunPSK"/>
          <w:sz w:val="32"/>
          <w:szCs w:val="32"/>
          <w:cs/>
        </w:rPr>
        <w:t>.</w:t>
      </w:r>
      <w:r w:rsidR="009F4AFD">
        <w:rPr>
          <w:rFonts w:ascii="TH SarabunPSK" w:hAnsi="TH SarabunPSK" w:cs="TH SarabunPSK"/>
          <w:sz w:val="32"/>
          <w:szCs w:val="32"/>
        </w:rPr>
        <w:t>2</w:t>
      </w:r>
      <w:r w:rsidR="00DE17B5">
        <w:rPr>
          <w:rFonts w:ascii="TH SarabunPSK" w:hAnsi="TH SarabunPSK" w:cs="TH SarabunPSK"/>
          <w:sz w:val="32"/>
          <w:szCs w:val="32"/>
          <w:cs/>
        </w:rPr>
        <w:t>.</w:t>
      </w:r>
      <w:r w:rsidR="00DE17B5">
        <w:rPr>
          <w:rFonts w:ascii="TH SarabunPSK" w:hAnsi="TH SarabunPSK" w:cs="TH SarabunPSK"/>
          <w:sz w:val="32"/>
          <w:szCs w:val="32"/>
        </w:rPr>
        <w:t>1</w:t>
      </w:r>
      <w:r w:rsidR="00DE17B5">
        <w:rPr>
          <w:rFonts w:ascii="TH SarabunPSK" w:hAnsi="TH SarabunPSK" w:cs="TH SarabunPSK"/>
          <w:sz w:val="32"/>
          <w:szCs w:val="32"/>
          <w:cs/>
        </w:rPr>
        <w:t>.</w:t>
      </w:r>
      <w:r w:rsidR="00DE17B5">
        <w:rPr>
          <w:rFonts w:ascii="TH SarabunPSK" w:hAnsi="TH SarabunPSK" w:cs="TH SarabunPSK"/>
          <w:sz w:val="32"/>
          <w:szCs w:val="32"/>
        </w:rPr>
        <w:t xml:space="preserve">1 </w:t>
      </w:r>
      <w:r w:rsidR="00DE17B5">
        <w:rPr>
          <w:rFonts w:ascii="TH SarabunPSK" w:hAnsi="TH SarabunPSK" w:cs="TH SarabunPSK" w:hint="cs"/>
          <w:sz w:val="32"/>
          <w:szCs w:val="32"/>
          <w:cs/>
        </w:rPr>
        <w:t>ส่วนของผู้ใช้งาน (</w:t>
      </w:r>
      <w:r w:rsidR="00DE17B5">
        <w:rPr>
          <w:rFonts w:ascii="TH SarabunPSK" w:hAnsi="TH SarabunPSK" w:cs="TH SarabunPSK"/>
          <w:sz w:val="32"/>
          <w:szCs w:val="32"/>
        </w:rPr>
        <w:t>frontend</w:t>
      </w:r>
      <w:r w:rsidR="00DE17B5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2B1607F" w14:textId="2C372AB3" w:rsidR="00DE17B5" w:rsidRDefault="00D642D0" w:rsidP="00DE17B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DE17B5">
        <w:rPr>
          <w:rFonts w:ascii="TH SarabunPSK" w:hAnsi="TH SarabunPSK" w:cs="TH SarabunPSK"/>
          <w:sz w:val="32"/>
          <w:szCs w:val="32"/>
        </w:rPr>
        <w:t>1</w:t>
      </w:r>
      <w:r w:rsidR="00DE17B5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E17B5">
        <w:rPr>
          <w:rFonts w:ascii="TH SarabunPSK" w:hAnsi="TH SarabunPSK" w:cs="TH SarabunPSK" w:hint="cs"/>
          <w:sz w:val="32"/>
          <w:szCs w:val="32"/>
          <w:cs/>
        </w:rPr>
        <w:t>ลงทะเบียน (</w:t>
      </w:r>
      <w:r w:rsidR="00DE17B5">
        <w:rPr>
          <w:rFonts w:ascii="TH SarabunPSK" w:hAnsi="TH SarabunPSK" w:cs="TH SarabunPSK"/>
          <w:sz w:val="32"/>
          <w:szCs w:val="32"/>
        </w:rPr>
        <w:t>Register</w:t>
      </w:r>
      <w:r w:rsidR="00DE17B5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CFBD67" w14:textId="77777777" w:rsidR="00C55D37" w:rsidRDefault="00C55D37" w:rsidP="00C55D3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CC2356" wp14:editId="635F79BB">
            <wp:extent cx="5486400" cy="4253015"/>
            <wp:effectExtent l="19050" t="19050" r="1905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3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20D62" w14:textId="77777777" w:rsidR="00C55D37" w:rsidRDefault="00C55D37" w:rsidP="00C55D3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หน้าสมัครสมาชิก</w:t>
      </w:r>
    </w:p>
    <w:p w14:paraId="30E830E9" w14:textId="6CFAEE8E" w:rsidR="00C55D37" w:rsidRDefault="00C55D37" w:rsidP="00C55D3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เป็นแบบฟอร์มการลงทะเบียนสำหรับผู้ใช้งาน</w:t>
      </w:r>
      <w:r w:rsidR="0046064F">
        <w:rPr>
          <w:rFonts w:ascii="TH SarabunPSK" w:hAnsi="TH SarabunPSK" w:cs="TH SarabunPSK" w:hint="cs"/>
          <w:sz w:val="32"/>
          <w:szCs w:val="32"/>
          <w:cs/>
        </w:rPr>
        <w:t>เว็บ</w:t>
      </w:r>
      <w:r>
        <w:rPr>
          <w:rFonts w:ascii="TH SarabunPSK" w:hAnsi="TH SarabunPSK" w:cs="TH SarabunPSK" w:hint="cs"/>
          <w:sz w:val="32"/>
          <w:szCs w:val="32"/>
          <w:cs/>
        </w:rPr>
        <w:t>ไซต์ จะต้องกรอกข้อมูลให้ครบถ้วนถูกต้อง ตามที่ผู้ดูแลระบบออกแบบไว้ เพื่อใช้ในการระบุตัวตนและใช้งาน</w:t>
      </w:r>
      <w:r w:rsidR="0046064F">
        <w:rPr>
          <w:rFonts w:ascii="TH SarabunPSK" w:hAnsi="TH SarabunPSK" w:cs="TH SarabunPSK" w:hint="cs"/>
          <w:sz w:val="32"/>
          <w:szCs w:val="32"/>
          <w:cs/>
        </w:rPr>
        <w:t>เว็บ</w:t>
      </w:r>
      <w:r>
        <w:rPr>
          <w:rFonts w:ascii="TH SarabunPSK" w:hAnsi="TH SarabunPSK" w:cs="TH SarabunPSK" w:hint="cs"/>
          <w:sz w:val="32"/>
          <w:szCs w:val="32"/>
          <w:cs/>
        </w:rPr>
        <w:t>ไซต์ต่อไป</w:t>
      </w:r>
      <w:r w:rsidR="00530FBF">
        <w:rPr>
          <w:rFonts w:ascii="TH SarabunPSK" w:hAnsi="TH SarabunPSK" w:cs="TH SarabunPSK" w:hint="cs"/>
          <w:sz w:val="32"/>
          <w:szCs w:val="32"/>
          <w:cs/>
        </w:rPr>
        <w:t xml:space="preserve"> ตาม</w:t>
      </w:r>
      <w:r w:rsidR="00402031">
        <w:rPr>
          <w:rFonts w:ascii="TH SarabunPSK" w:hAnsi="TH SarabunPSK" w:cs="TH SarabunPSK"/>
          <w:sz w:val="32"/>
          <w:szCs w:val="32"/>
          <w:cs/>
        </w:rPr>
        <w:t>แผนภาพ</w:t>
      </w:r>
      <w:r w:rsidR="0032592C" w:rsidRPr="0032592C">
        <w:rPr>
          <w:rFonts w:ascii="TH SarabunPSK" w:hAnsi="TH SarabunPSK" w:cs="TH SarabunPSK"/>
          <w:sz w:val="32"/>
          <w:szCs w:val="32"/>
          <w:cs/>
        </w:rPr>
        <w:t>แสดงการทำงาน</w:t>
      </w:r>
      <w:r w:rsidR="001A666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2592C">
        <w:rPr>
          <w:rFonts w:ascii="TH SarabunPSK" w:hAnsi="TH SarabunPSK" w:cs="TH SarabunPSK" w:hint="cs"/>
          <w:sz w:val="32"/>
          <w:szCs w:val="32"/>
          <w:cs/>
        </w:rPr>
        <w:t>(</w:t>
      </w:r>
      <w:r w:rsidR="001A666C" w:rsidRPr="001A666C">
        <w:rPr>
          <w:rFonts w:ascii="TH SarabunPSK" w:hAnsi="TH SarabunPSK" w:cs="TH SarabunPSK"/>
          <w:sz w:val="32"/>
          <w:szCs w:val="32"/>
        </w:rPr>
        <w:t>Use Case diagram</w:t>
      </w:r>
      <w:r w:rsidR="0032592C">
        <w:rPr>
          <w:rFonts w:ascii="TH SarabunPSK" w:hAnsi="TH SarabunPSK" w:cs="TH SarabunPSK" w:hint="cs"/>
          <w:sz w:val="32"/>
          <w:szCs w:val="32"/>
          <w:cs/>
        </w:rPr>
        <w:t>)</w:t>
      </w:r>
      <w:r w:rsidR="001A66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02031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1A666C" w:rsidRPr="001A666C">
        <w:rPr>
          <w:rFonts w:ascii="TH SarabunPSK" w:hAnsi="TH SarabunPSK" w:cs="TH SarabunPSK"/>
          <w:sz w:val="32"/>
          <w:szCs w:val="32"/>
          <w:cs/>
        </w:rPr>
        <w:t>ระบบลงทะเบียน</w:t>
      </w:r>
      <w:r w:rsidR="001A666C" w:rsidRPr="001A66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666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C3B54" w:rsidRPr="00CC3B54">
        <w:rPr>
          <w:rFonts w:ascii="TH SarabunPSK" w:hAnsi="TH SarabunPSK" w:cs="TH SarabunPSK"/>
          <w:sz w:val="32"/>
          <w:szCs w:val="32"/>
          <w:cs/>
        </w:rPr>
        <w:t>การออกแบบหน้าเว็บไซต์แสดงผลสมัครสมาชิก</w:t>
      </w:r>
      <w:r w:rsidR="00402031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530FBF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540E87">
        <w:rPr>
          <w:rFonts w:ascii="TH SarabunPSK" w:hAnsi="TH SarabunPSK" w:cs="TH SarabunPSK"/>
          <w:sz w:val="32"/>
          <w:szCs w:val="32"/>
        </w:rPr>
        <w:t>3</w:t>
      </w:r>
      <w:r w:rsidR="00540E87">
        <w:rPr>
          <w:rFonts w:ascii="TH SarabunPSK" w:hAnsi="TH SarabunPSK" w:cs="TH SarabunPSK"/>
          <w:sz w:val="32"/>
          <w:szCs w:val="32"/>
          <w:cs/>
        </w:rPr>
        <w:t>.</w:t>
      </w:r>
      <w:r w:rsidR="00A02A48">
        <w:rPr>
          <w:rFonts w:ascii="TH SarabunPSK" w:hAnsi="TH SarabunPSK" w:cs="TH SarabunPSK"/>
          <w:sz w:val="32"/>
          <w:szCs w:val="32"/>
        </w:rPr>
        <w:t>17</w:t>
      </w:r>
    </w:p>
    <w:p w14:paraId="4CD17E12" w14:textId="77777777" w:rsidR="005270AA" w:rsidRDefault="005270AA" w:rsidP="00C55D3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BDE53E1" w14:textId="77777777" w:rsidR="005270AA" w:rsidRDefault="005270AA" w:rsidP="00C55D3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B44A253" w14:textId="77777777" w:rsidR="005270AA" w:rsidRDefault="005270AA" w:rsidP="00C55D3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6A918FC" w14:textId="77777777" w:rsidR="00C55D37" w:rsidRDefault="00C55D37" w:rsidP="00C55D3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5149EB" wp14:editId="60CDD692">
            <wp:extent cx="5486400" cy="1702325"/>
            <wp:effectExtent l="19050" t="19050" r="1905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789" t="12107" r="25296" b="54277"/>
                    <a:stretch/>
                  </pic:blipFill>
                  <pic:spPr bwMode="auto">
                    <a:xfrm>
                      <a:off x="0" y="0"/>
                      <a:ext cx="5486400" cy="170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05A2F" w14:textId="77777777" w:rsidR="000D1EA0" w:rsidRDefault="000D1EA0" w:rsidP="00C55D3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0C660F8" wp14:editId="53AD7E7F">
            <wp:extent cx="5486400" cy="406463"/>
            <wp:effectExtent l="19050" t="19050" r="1905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138" t="45519" r="25296" b="46501"/>
                    <a:stretch/>
                  </pic:blipFill>
                  <pic:spPr bwMode="auto">
                    <a:xfrm>
                      <a:off x="0" y="0"/>
                      <a:ext cx="5486400" cy="406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9A038" wp14:editId="41DAB7B6">
            <wp:extent cx="5486400" cy="1984840"/>
            <wp:effectExtent l="19050" t="19050" r="19050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137" t="54556" r="24947" b="6249"/>
                    <a:stretch/>
                  </pic:blipFill>
                  <pic:spPr bwMode="auto">
                    <a:xfrm>
                      <a:off x="0" y="0"/>
                      <a:ext cx="5486400" cy="1984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0805C" w14:textId="77777777" w:rsidR="00C55D37" w:rsidRDefault="00C55D37" w:rsidP="00C55D3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หน้าสมัครสมาชิก</w:t>
      </w:r>
      <w:r w:rsidR="000D1EA0">
        <w:rPr>
          <w:rFonts w:ascii="TH SarabunPSK" w:hAnsi="TH SarabunPSK" w:cs="TH SarabunPSK" w:hint="cs"/>
          <w:sz w:val="32"/>
          <w:szCs w:val="32"/>
          <w:cs/>
        </w:rPr>
        <w:t>แจ้งเตือนข้อมูลผิดพลาด</w:t>
      </w:r>
    </w:p>
    <w:p w14:paraId="1049279C" w14:textId="426D55EF" w:rsidR="00DD6C66" w:rsidRPr="00444C3B" w:rsidRDefault="006B30B7" w:rsidP="007143B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44C3B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="00444C3B">
        <w:rPr>
          <w:rFonts w:ascii="TH SarabunPSK" w:hAnsi="TH SarabunPSK" w:cs="TH SarabunPSK"/>
          <w:sz w:val="32"/>
          <w:szCs w:val="32"/>
        </w:rPr>
        <w:t>4</w:t>
      </w:r>
      <w:r w:rsidR="00444C3B">
        <w:rPr>
          <w:rFonts w:ascii="TH SarabunPSK" w:hAnsi="TH SarabunPSK" w:cs="TH SarabunPSK"/>
          <w:sz w:val="32"/>
          <w:szCs w:val="32"/>
          <w:cs/>
        </w:rPr>
        <w:t>.</w:t>
      </w:r>
      <w:r w:rsidR="00444C3B">
        <w:rPr>
          <w:rFonts w:ascii="TH SarabunPSK" w:hAnsi="TH SarabunPSK" w:cs="TH SarabunPSK" w:hint="cs"/>
          <w:sz w:val="32"/>
          <w:szCs w:val="32"/>
          <w:cs/>
        </w:rPr>
        <w:t xml:space="preserve">2 ผู้ใช้งานจะต้องกรอกข้อมูลให้ครบถ้วนถูกต้องตามรูปแบบของข้อมูล เช่น หากผู้ใช้งานกรอกข้อมูลในส่วนของ </w:t>
      </w:r>
      <w:r w:rsidR="00444C3B">
        <w:rPr>
          <w:rFonts w:ascii="TH SarabunPSK" w:hAnsi="TH SarabunPSK" w:cs="TH SarabunPSK"/>
          <w:sz w:val="32"/>
          <w:szCs w:val="32"/>
        </w:rPr>
        <w:t xml:space="preserve">username </w:t>
      </w:r>
      <w:r w:rsidR="00444C3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444C3B">
        <w:rPr>
          <w:rFonts w:ascii="TH SarabunPSK" w:hAnsi="TH SarabunPSK" w:cs="TH SarabunPSK"/>
          <w:sz w:val="32"/>
          <w:szCs w:val="32"/>
        </w:rPr>
        <w:t xml:space="preserve">password </w:t>
      </w:r>
      <w:r w:rsidR="00444C3B">
        <w:rPr>
          <w:rFonts w:ascii="TH SarabunPSK" w:hAnsi="TH SarabunPSK" w:cs="TH SarabunPSK" w:hint="cs"/>
          <w:sz w:val="32"/>
          <w:szCs w:val="32"/>
          <w:cs/>
        </w:rPr>
        <w:t>ไม่ครบถ้วนหรือน้อยกว่า 8 ตัวอักษร ระบบจะแจ้งเตือนว่า “โปรดกรอกข้อความนี้ให้มีอักขระอย่างน้อย 8 ตัว (ตอนนี้คุณมี 3 ตัว)” เป็นต้น</w:t>
      </w:r>
      <w:r w:rsidR="00402AB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1814B82" w14:textId="77777777" w:rsidR="000D1EA0" w:rsidRDefault="000D1EA0" w:rsidP="00C55D3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A4B1CB9" wp14:editId="7EC69855">
            <wp:extent cx="4572000" cy="1368890"/>
            <wp:effectExtent l="19050" t="19050" r="19050" b="222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432" t="8976" r="35955" b="75787"/>
                    <a:stretch/>
                  </pic:blipFill>
                  <pic:spPr bwMode="auto">
                    <a:xfrm>
                      <a:off x="0" y="0"/>
                      <a:ext cx="4572000" cy="1368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B123" w14:textId="77777777" w:rsidR="00A06C9F" w:rsidRDefault="00A06C9F" w:rsidP="00C55D3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6B30B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6B30B7">
        <w:rPr>
          <w:rFonts w:ascii="TH SarabunPSK" w:hAnsi="TH SarabunPSK" w:cs="TH SarabunPSK" w:hint="cs"/>
          <w:sz w:val="32"/>
          <w:szCs w:val="32"/>
          <w:cs/>
        </w:rPr>
        <w:t>หน้าสมัครสมาชิกแจ้งเตือนการใช้โปรแกรมอัตโนมัติ</w:t>
      </w:r>
    </w:p>
    <w:p w14:paraId="3EAA6FAB" w14:textId="77777777" w:rsidR="00A06C9F" w:rsidRDefault="002B43E6" w:rsidP="002B43E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1676F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="0081676F">
        <w:rPr>
          <w:rFonts w:ascii="TH SarabunPSK" w:hAnsi="TH SarabunPSK" w:cs="TH SarabunPSK"/>
          <w:sz w:val="32"/>
          <w:szCs w:val="32"/>
        </w:rPr>
        <w:t>4</w:t>
      </w:r>
      <w:r w:rsidR="0081676F">
        <w:rPr>
          <w:rFonts w:ascii="TH SarabunPSK" w:hAnsi="TH SarabunPSK" w:cs="TH SarabunPSK"/>
          <w:sz w:val="32"/>
          <w:szCs w:val="32"/>
          <w:cs/>
        </w:rPr>
        <w:t>.</w:t>
      </w:r>
      <w:r w:rsidR="0081676F"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หากผู้ใช้ไม่ทำการเลือก “ฉันไม่ใช่โปรแกรมอัตโนมัติ” ระบบจะแจ้งเตือนว่า “กรุณาเลือก ฉันไม่มช่โปรแกรมอัตโนมัติ” ผู้ใช้จะต้องทำการเลือกทุกครั้งเมื่อสมัคร เพื่อเป็นการตรวจสอบว่าผู้ที่ทำการสมัครเป็นผู้ใช้งานจริงไม่ใช่โปรแกรม</w:t>
      </w:r>
      <w:r w:rsidR="00DB5855">
        <w:rPr>
          <w:rFonts w:ascii="TH SarabunPSK" w:hAnsi="TH SarabunPSK" w:cs="TH SarabunPSK" w:hint="cs"/>
          <w:sz w:val="32"/>
          <w:szCs w:val="32"/>
          <w:cs/>
        </w:rPr>
        <w:t>อัตโนมัติ</w:t>
      </w:r>
    </w:p>
    <w:p w14:paraId="2B8AD8CD" w14:textId="77777777" w:rsidR="000D1EA0" w:rsidRDefault="000D1EA0" w:rsidP="00C55D3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98E634" wp14:editId="23CEDF34">
            <wp:extent cx="4572000" cy="1282110"/>
            <wp:effectExtent l="19050" t="19050" r="19050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432" t="8692" r="35938" b="77028"/>
                    <a:stretch/>
                  </pic:blipFill>
                  <pic:spPr bwMode="auto">
                    <a:xfrm>
                      <a:off x="0" y="0"/>
                      <a:ext cx="4572000" cy="1282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BF69C" w14:textId="77777777" w:rsidR="00A06C9F" w:rsidRDefault="00A06C9F" w:rsidP="00C55D3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="006B30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B30B7">
        <w:rPr>
          <w:rFonts w:ascii="TH SarabunPSK" w:hAnsi="TH SarabunPSK" w:cs="TH SarabunPSK" w:hint="cs"/>
          <w:sz w:val="32"/>
          <w:szCs w:val="32"/>
          <w:cs/>
        </w:rPr>
        <w:t>หน้าสมัครสมาชิกแจ้งเตือนการสมัครสำเร็จ</w:t>
      </w:r>
    </w:p>
    <w:p w14:paraId="482072BF" w14:textId="77777777" w:rsidR="00BA0068" w:rsidRPr="00C55D37" w:rsidRDefault="0081676F" w:rsidP="007143B6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เมื่อผู้ใช้ทำการกรอกข้อมูลต่างๆ ครบถ้วนถูกต้องแล้วกด “บันทึก” ระบบจะแจ้งเตือนว่า “การสมัครสำเร็จ”</w:t>
      </w:r>
    </w:p>
    <w:p w14:paraId="1FDEEC72" w14:textId="77777777" w:rsidR="00DE17B5" w:rsidRDefault="00DE17B5" w:rsidP="00DE17B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Login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462189D6" w14:textId="77777777" w:rsidR="00BC0B71" w:rsidRDefault="00DE0F6D" w:rsidP="00F944C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9AEAE6" wp14:editId="52559E23">
            <wp:extent cx="4572000" cy="2488685"/>
            <wp:effectExtent l="19050" t="19050" r="19050" b="260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1A7F8" w14:textId="77777777" w:rsidR="00357002" w:rsidRDefault="00BC0B71" w:rsidP="00F944C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540D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C540D6">
        <w:rPr>
          <w:rFonts w:ascii="TH SarabunPSK" w:hAnsi="TH SarabunPSK" w:cs="TH SarabunPSK" w:hint="cs"/>
          <w:sz w:val="32"/>
          <w:szCs w:val="32"/>
          <w:cs/>
        </w:rPr>
        <w:t>หน้าฟอร์มเข้าสู่ระบบ</w:t>
      </w:r>
    </w:p>
    <w:p w14:paraId="2D8584AD" w14:textId="77777777" w:rsidR="009F41BB" w:rsidRDefault="009F41BB" w:rsidP="009F41B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DDD706" wp14:editId="39A09329">
            <wp:extent cx="4572000" cy="2615112"/>
            <wp:effectExtent l="19050" t="19050" r="19050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879" t="14591" r="28265" b="39776"/>
                    <a:stretch/>
                  </pic:blipFill>
                  <pic:spPr bwMode="auto">
                    <a:xfrm>
                      <a:off x="0" y="0"/>
                      <a:ext cx="4572000" cy="2615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FA16F" w14:textId="77777777" w:rsidR="00C540D6" w:rsidRPr="009F41BB" w:rsidRDefault="009F41BB" w:rsidP="009F41B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>หน้าฟอร์มเข้าสู่ระบบแจ้งเตือนเมื่อกรอกข้อมูลไม่ครบ</w:t>
      </w:r>
    </w:p>
    <w:p w14:paraId="02210F32" w14:textId="77777777" w:rsidR="00A76105" w:rsidRDefault="00A76105" w:rsidP="00F944C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55AD6D" wp14:editId="603A5BB1">
            <wp:extent cx="3931920" cy="1194509"/>
            <wp:effectExtent l="19050" t="19050" r="11430" b="247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194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50ABFC" w14:textId="77777777" w:rsidR="00BC0B71" w:rsidRPr="005B6F58" w:rsidRDefault="00BC0B71" w:rsidP="00F944C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5B6F5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B6F58">
        <w:rPr>
          <w:rFonts w:ascii="TH SarabunPSK" w:hAnsi="TH SarabunPSK" w:cs="TH SarabunPSK" w:hint="cs"/>
          <w:sz w:val="32"/>
          <w:szCs w:val="32"/>
          <w:cs/>
        </w:rPr>
        <w:t>แจ้งเตือนเมื่อกรอกข้อมูล</w:t>
      </w:r>
      <w:r w:rsidR="005B6F58">
        <w:rPr>
          <w:rFonts w:ascii="TH SarabunPSK" w:hAnsi="TH SarabunPSK" w:cs="TH SarabunPSK"/>
          <w:sz w:val="32"/>
          <w:szCs w:val="32"/>
        </w:rPr>
        <w:t xml:space="preserve"> username </w:t>
      </w:r>
      <w:r w:rsidR="005B6F5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5B6F58">
        <w:rPr>
          <w:rFonts w:ascii="TH SarabunPSK" w:hAnsi="TH SarabunPSK" w:cs="TH SarabunPSK"/>
          <w:sz w:val="32"/>
          <w:szCs w:val="32"/>
        </w:rPr>
        <w:t xml:space="preserve">password </w:t>
      </w:r>
      <w:r w:rsidR="005B6F58">
        <w:rPr>
          <w:rFonts w:ascii="TH SarabunPSK" w:hAnsi="TH SarabunPSK" w:cs="TH SarabunPSK" w:hint="cs"/>
          <w:sz w:val="32"/>
          <w:szCs w:val="32"/>
          <w:cs/>
        </w:rPr>
        <w:t>ไม่ถูกต้อง</w:t>
      </w:r>
    </w:p>
    <w:p w14:paraId="36E2AC94" w14:textId="77777777" w:rsidR="00A76105" w:rsidRDefault="00DD6C66" w:rsidP="00F944C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63166C" wp14:editId="39DC804D">
            <wp:extent cx="3931920" cy="1161706"/>
            <wp:effectExtent l="19050" t="19050" r="11430" b="196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161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0385EE" w14:textId="77777777" w:rsidR="00A76105" w:rsidRDefault="00DD6C66" w:rsidP="002E3B7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="005B6F5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B6F58">
        <w:rPr>
          <w:rFonts w:ascii="TH SarabunPSK" w:hAnsi="TH SarabunPSK" w:cs="TH SarabunPSK" w:hint="cs"/>
          <w:sz w:val="32"/>
          <w:szCs w:val="32"/>
          <w:cs/>
        </w:rPr>
        <w:t>แจ้งเตือนเมื่อเข้าสู่ระบบได้</w:t>
      </w:r>
    </w:p>
    <w:p w14:paraId="6F35BEF8" w14:textId="2DA27F07" w:rsidR="005B6F58" w:rsidRDefault="009F41BB" w:rsidP="009F41B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66C5E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066C5E">
        <w:rPr>
          <w:rFonts w:ascii="TH SarabunPSK" w:hAnsi="TH SarabunPSK" w:cs="TH SarabunPSK"/>
          <w:sz w:val="32"/>
          <w:szCs w:val="32"/>
        </w:rPr>
        <w:t>4</w:t>
      </w:r>
      <w:r w:rsidRPr="00066C5E">
        <w:rPr>
          <w:rFonts w:ascii="TH SarabunPSK" w:hAnsi="TH SarabunPSK" w:cs="TH SarabunPSK"/>
          <w:sz w:val="32"/>
          <w:szCs w:val="32"/>
          <w:cs/>
        </w:rPr>
        <w:t>.</w:t>
      </w:r>
      <w:r w:rsidRPr="00066C5E">
        <w:rPr>
          <w:rFonts w:ascii="TH SarabunPSK" w:hAnsi="TH SarabunPSK" w:cs="TH SarabunPSK"/>
          <w:sz w:val="32"/>
          <w:szCs w:val="32"/>
        </w:rPr>
        <w:t xml:space="preserve">5 </w:t>
      </w:r>
      <w:r w:rsidRPr="00066C5E">
        <w:rPr>
          <w:rFonts w:ascii="TH SarabunPSK" w:hAnsi="TH SarabunPSK" w:cs="TH SarabunPSK" w:hint="cs"/>
          <w:sz w:val="32"/>
          <w:szCs w:val="32"/>
          <w:cs/>
        </w:rPr>
        <w:t xml:space="preserve">เป็นหน้าฟอร์มเข้าสู่ระบบ ผู้ใช้งานจะต้องทำการกรอกข้อมูลชื่อผู้ใช้งานและรหัสผ่านให้ถูกต้องตามที่ผู้ใช้งานได้ลงทะเบียนไว้ </w:t>
      </w:r>
      <w:r w:rsidR="003E15DB" w:rsidRPr="00066C5E">
        <w:rPr>
          <w:rFonts w:ascii="TH SarabunPSK" w:hAnsi="TH SarabunPSK" w:cs="TH SarabunPSK" w:hint="cs"/>
          <w:sz w:val="32"/>
          <w:szCs w:val="32"/>
          <w:cs/>
        </w:rPr>
        <w:t xml:space="preserve">หากผู้ใช้กรอกข้อมูลไม่ครบถ้วนระบบจะแจ้งเตือนดังรูปที่ </w:t>
      </w:r>
      <w:r w:rsidR="003E15DB" w:rsidRPr="00066C5E">
        <w:rPr>
          <w:rFonts w:ascii="TH SarabunPSK" w:hAnsi="TH SarabunPSK" w:cs="TH SarabunPSK"/>
          <w:sz w:val="32"/>
          <w:szCs w:val="32"/>
        </w:rPr>
        <w:t>4</w:t>
      </w:r>
      <w:r w:rsidR="003E15DB" w:rsidRPr="00066C5E">
        <w:rPr>
          <w:rFonts w:ascii="TH SarabunPSK" w:hAnsi="TH SarabunPSK" w:cs="TH SarabunPSK"/>
          <w:sz w:val="32"/>
          <w:szCs w:val="32"/>
          <w:cs/>
        </w:rPr>
        <w:t>.</w:t>
      </w:r>
      <w:r w:rsidR="003E15DB" w:rsidRPr="00066C5E">
        <w:rPr>
          <w:rFonts w:ascii="TH SarabunPSK" w:hAnsi="TH SarabunPSK" w:cs="TH SarabunPSK"/>
          <w:sz w:val="32"/>
          <w:szCs w:val="32"/>
        </w:rPr>
        <w:t xml:space="preserve">6 </w:t>
      </w:r>
      <w:r w:rsidR="003E15DB" w:rsidRPr="00066C5E">
        <w:rPr>
          <w:rFonts w:ascii="TH SarabunPSK" w:hAnsi="TH SarabunPSK" w:cs="TH SarabunPSK" w:hint="cs"/>
          <w:sz w:val="32"/>
          <w:szCs w:val="32"/>
          <w:cs/>
        </w:rPr>
        <w:t>หรือเมื่อผู้ใช้กรอก</w:t>
      </w:r>
      <w:r w:rsidR="009F130E">
        <w:rPr>
          <w:rFonts w:ascii="TH SarabunPSK" w:hAnsi="TH SarabunPSK" w:cs="TH SarabunPSK" w:hint="cs"/>
          <w:sz w:val="32"/>
          <w:szCs w:val="32"/>
          <w:cs/>
        </w:rPr>
        <w:t>ชื่อบัญชี</w:t>
      </w:r>
      <w:r w:rsidR="003E15DB" w:rsidRPr="00066C5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130E">
        <w:rPr>
          <w:rFonts w:ascii="TH SarabunPSK" w:hAnsi="TH SarabunPSK" w:cs="TH SarabunPSK" w:hint="cs"/>
          <w:sz w:val="32"/>
          <w:szCs w:val="32"/>
          <w:cs/>
        </w:rPr>
        <w:t>(</w:t>
      </w:r>
      <w:r w:rsidR="003E15DB" w:rsidRPr="00066C5E">
        <w:rPr>
          <w:rFonts w:ascii="TH SarabunPSK" w:hAnsi="TH SarabunPSK" w:cs="TH SarabunPSK"/>
          <w:sz w:val="32"/>
          <w:szCs w:val="32"/>
        </w:rPr>
        <w:t>username</w:t>
      </w:r>
      <w:r w:rsidR="009F130E">
        <w:rPr>
          <w:rFonts w:ascii="TH SarabunPSK" w:hAnsi="TH SarabunPSK" w:cs="TH SarabunPSK" w:hint="cs"/>
          <w:sz w:val="32"/>
          <w:szCs w:val="32"/>
          <w:cs/>
        </w:rPr>
        <w:t>)</w:t>
      </w:r>
      <w:r w:rsidR="003E15DB" w:rsidRPr="00066C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E15DB" w:rsidRPr="00066C5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9F130E">
        <w:rPr>
          <w:rFonts w:ascii="TH SarabunPSK" w:hAnsi="TH SarabunPSK" w:cs="TH SarabunPSK" w:hint="cs"/>
          <w:sz w:val="32"/>
          <w:szCs w:val="32"/>
          <w:cs/>
        </w:rPr>
        <w:t>รหัสผ่าน (</w:t>
      </w:r>
      <w:r w:rsidR="003E15DB" w:rsidRPr="00066C5E">
        <w:rPr>
          <w:rFonts w:ascii="TH SarabunPSK" w:hAnsi="TH SarabunPSK" w:cs="TH SarabunPSK"/>
          <w:sz w:val="32"/>
          <w:szCs w:val="32"/>
        </w:rPr>
        <w:t>password</w:t>
      </w:r>
      <w:r w:rsidR="009F130E">
        <w:rPr>
          <w:rFonts w:ascii="TH SarabunPSK" w:hAnsi="TH SarabunPSK" w:cs="TH SarabunPSK" w:hint="cs"/>
          <w:sz w:val="32"/>
          <w:szCs w:val="32"/>
          <w:cs/>
        </w:rPr>
        <w:t>)</w:t>
      </w:r>
      <w:r w:rsidR="003E15DB" w:rsidRPr="00066C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E15DB" w:rsidRPr="00066C5E">
        <w:rPr>
          <w:rFonts w:ascii="TH SarabunPSK" w:hAnsi="TH SarabunPSK" w:cs="TH SarabunPSK" w:hint="cs"/>
          <w:sz w:val="32"/>
          <w:szCs w:val="32"/>
          <w:cs/>
        </w:rPr>
        <w:t xml:space="preserve">ผิดระบบจะแจ้งเตือนดังรูปที่ </w:t>
      </w:r>
      <w:r w:rsidR="003E15DB" w:rsidRPr="00066C5E">
        <w:rPr>
          <w:rFonts w:ascii="TH SarabunPSK" w:hAnsi="TH SarabunPSK" w:cs="TH SarabunPSK"/>
          <w:sz w:val="32"/>
          <w:szCs w:val="32"/>
        </w:rPr>
        <w:t>4</w:t>
      </w:r>
      <w:r w:rsidR="003E15DB" w:rsidRPr="00066C5E">
        <w:rPr>
          <w:rFonts w:ascii="TH SarabunPSK" w:hAnsi="TH SarabunPSK" w:cs="TH SarabunPSK"/>
          <w:sz w:val="32"/>
          <w:szCs w:val="32"/>
          <w:cs/>
        </w:rPr>
        <w:t>.</w:t>
      </w:r>
      <w:r w:rsidR="003E15DB" w:rsidRPr="00066C5E">
        <w:rPr>
          <w:rFonts w:ascii="TH SarabunPSK" w:hAnsi="TH SarabunPSK" w:cs="TH SarabunPSK"/>
          <w:sz w:val="32"/>
          <w:szCs w:val="32"/>
        </w:rPr>
        <w:t>7</w:t>
      </w:r>
      <w:r w:rsidR="003E15D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E15DB">
        <w:rPr>
          <w:rFonts w:ascii="TH SarabunPSK" w:hAnsi="TH SarabunPSK" w:cs="TH SarabunPSK" w:hint="cs"/>
          <w:sz w:val="32"/>
          <w:szCs w:val="32"/>
          <w:cs/>
        </w:rPr>
        <w:t>แต่ถ้าผู้ใช้งานกรอกข้อมูลถูกต้องระบบจะแจ</w:t>
      </w:r>
      <w:r w:rsidR="00B16759">
        <w:rPr>
          <w:rFonts w:ascii="TH SarabunPSK" w:hAnsi="TH SarabunPSK" w:cs="TH SarabunPSK" w:hint="cs"/>
          <w:sz w:val="32"/>
          <w:szCs w:val="32"/>
          <w:cs/>
        </w:rPr>
        <w:t>้งเตือนการเข้าระบบถูกต้องดดังรูป</w:t>
      </w:r>
      <w:r w:rsidR="003E15DB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3E15DB">
        <w:rPr>
          <w:rFonts w:ascii="TH SarabunPSK" w:hAnsi="TH SarabunPSK" w:cs="TH SarabunPSK"/>
          <w:sz w:val="32"/>
          <w:szCs w:val="32"/>
        </w:rPr>
        <w:t>4</w:t>
      </w:r>
      <w:r w:rsidR="003E15DB">
        <w:rPr>
          <w:rFonts w:ascii="TH SarabunPSK" w:hAnsi="TH SarabunPSK" w:cs="TH SarabunPSK"/>
          <w:sz w:val="32"/>
          <w:szCs w:val="32"/>
          <w:cs/>
        </w:rPr>
        <w:t>.</w:t>
      </w:r>
      <w:r w:rsidR="003E15DB">
        <w:rPr>
          <w:rFonts w:ascii="TH SarabunPSK" w:hAnsi="TH SarabunPSK" w:cs="TH SarabunPSK"/>
          <w:sz w:val="32"/>
          <w:szCs w:val="32"/>
        </w:rPr>
        <w:t>8</w:t>
      </w:r>
      <w:r w:rsidR="00066C5E">
        <w:rPr>
          <w:rFonts w:ascii="TH SarabunPSK" w:hAnsi="TH SarabunPSK" w:cs="TH SarabunPSK" w:hint="cs"/>
          <w:sz w:val="32"/>
          <w:szCs w:val="32"/>
          <w:cs/>
        </w:rPr>
        <w:t xml:space="preserve"> ตาม</w:t>
      </w:r>
      <w:r w:rsidR="00066C5E">
        <w:rPr>
          <w:rFonts w:ascii="TH SarabunPSK" w:hAnsi="TH SarabunPSK" w:cs="TH SarabunPSK"/>
          <w:sz w:val="32"/>
          <w:szCs w:val="32"/>
          <w:cs/>
        </w:rPr>
        <w:t>แผนภาพ</w:t>
      </w:r>
      <w:r w:rsidR="00066C5E" w:rsidRPr="0032592C">
        <w:rPr>
          <w:rFonts w:ascii="TH SarabunPSK" w:hAnsi="TH SarabunPSK" w:cs="TH SarabunPSK"/>
          <w:sz w:val="32"/>
          <w:szCs w:val="32"/>
          <w:cs/>
        </w:rPr>
        <w:t>แสดงการทำงาน</w:t>
      </w:r>
      <w:r w:rsidR="00066C5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6C5E">
        <w:rPr>
          <w:rFonts w:ascii="TH SarabunPSK" w:hAnsi="TH SarabunPSK" w:cs="TH SarabunPSK" w:hint="cs"/>
          <w:sz w:val="32"/>
          <w:szCs w:val="32"/>
          <w:cs/>
        </w:rPr>
        <w:t>(</w:t>
      </w:r>
      <w:r w:rsidR="00066C5E" w:rsidRPr="001A666C">
        <w:rPr>
          <w:rFonts w:ascii="TH SarabunPSK" w:hAnsi="TH SarabunPSK" w:cs="TH SarabunPSK"/>
          <w:sz w:val="32"/>
          <w:szCs w:val="32"/>
        </w:rPr>
        <w:t>Use Case diagram</w:t>
      </w:r>
      <w:r w:rsidR="00066C5E">
        <w:rPr>
          <w:rFonts w:ascii="TH SarabunPSK" w:hAnsi="TH SarabunPSK" w:cs="TH SarabunPSK" w:hint="cs"/>
          <w:sz w:val="32"/>
          <w:szCs w:val="32"/>
          <w:cs/>
        </w:rPr>
        <w:t>) เข้าสู่ระบบ</w:t>
      </w:r>
      <w:r w:rsidR="00066C5E" w:rsidRPr="001A66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6C5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6A6B8A" w:rsidRPr="006A6B8A">
        <w:rPr>
          <w:rFonts w:ascii="TH SarabunPSK" w:hAnsi="TH SarabunPSK" w:cs="TH SarabunPSK"/>
          <w:sz w:val="32"/>
          <w:szCs w:val="32"/>
          <w:cs/>
        </w:rPr>
        <w:t>การออกแบบหน้าเว็บไซต์</w:t>
      </w:r>
      <w:r w:rsidR="00BC301A">
        <w:rPr>
          <w:rFonts w:ascii="TH SarabunPSK" w:hAnsi="TH SarabunPSK" w:cs="TH SarabunPSK" w:hint="cs"/>
          <w:sz w:val="32"/>
          <w:szCs w:val="32"/>
          <w:cs/>
        </w:rPr>
        <w:t>แสดงผลการเข้าสู่ระบบ</w:t>
      </w:r>
      <w:r w:rsidR="00066C5E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066C5E">
        <w:rPr>
          <w:rFonts w:ascii="TH SarabunPSK" w:hAnsi="TH SarabunPSK" w:cs="TH SarabunPSK"/>
          <w:sz w:val="32"/>
          <w:szCs w:val="32"/>
        </w:rPr>
        <w:t>3</w:t>
      </w:r>
      <w:r w:rsidR="00066C5E">
        <w:rPr>
          <w:rFonts w:ascii="TH SarabunPSK" w:hAnsi="TH SarabunPSK" w:cs="TH SarabunPSK"/>
          <w:sz w:val="32"/>
          <w:szCs w:val="32"/>
          <w:cs/>
        </w:rPr>
        <w:t>.</w:t>
      </w:r>
      <w:r w:rsidR="00A02A48">
        <w:rPr>
          <w:rFonts w:ascii="TH SarabunPSK" w:hAnsi="TH SarabunPSK" w:cs="TH SarabunPSK"/>
          <w:sz w:val="32"/>
          <w:szCs w:val="32"/>
        </w:rPr>
        <w:t>18</w:t>
      </w:r>
    </w:p>
    <w:p w14:paraId="2D0E9BEA" w14:textId="77777777" w:rsidR="00DE17B5" w:rsidRDefault="00DE17B5" w:rsidP="00DE17B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จัดการข้อมูลส่วนตัว (</w:t>
      </w:r>
      <w:r>
        <w:rPr>
          <w:rFonts w:ascii="TH SarabunPSK" w:hAnsi="TH SarabunPSK" w:cs="TH SarabunPSK"/>
          <w:sz w:val="32"/>
          <w:szCs w:val="32"/>
        </w:rPr>
        <w:t>Profile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48031C2" w14:textId="77777777" w:rsidR="00F00F18" w:rsidRDefault="00505FC8" w:rsidP="00505FC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AE841FE" wp14:editId="5B32CC22">
            <wp:extent cx="3931920" cy="3330172"/>
            <wp:effectExtent l="19050" t="19050" r="11430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2176"/>
                    <a:stretch/>
                  </pic:blipFill>
                  <pic:spPr bwMode="auto">
                    <a:xfrm>
                      <a:off x="0" y="0"/>
                      <a:ext cx="3931920" cy="3330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19978" w14:textId="77777777" w:rsidR="00A163FB" w:rsidRDefault="00A163FB" w:rsidP="00A163F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F00F18">
        <w:rPr>
          <w:rFonts w:ascii="TH SarabunPSK" w:hAnsi="TH SarabunPSK" w:cs="TH SarabunPSK"/>
          <w:b/>
          <w:bCs/>
          <w:sz w:val="32"/>
          <w:szCs w:val="32"/>
        </w:rPr>
        <w:t>9</w:t>
      </w:r>
      <w:r w:rsidR="001A070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A0707">
        <w:rPr>
          <w:rFonts w:ascii="TH SarabunPSK" w:hAnsi="TH SarabunPSK" w:cs="TH SarabunPSK" w:hint="cs"/>
          <w:sz w:val="32"/>
          <w:szCs w:val="32"/>
          <w:cs/>
        </w:rPr>
        <w:t>หน้าจัดการข้อมูลส่วนตัวผู้ใช้งาน</w:t>
      </w:r>
    </w:p>
    <w:p w14:paraId="09698111" w14:textId="0BD2EFB8" w:rsidR="001A0707" w:rsidRDefault="00136F03" w:rsidP="008F052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</w:rPr>
        <w:t>เป็นแบบฟอร์มสำหรับแก้ไขข้อมูลส่วนตั</w:t>
      </w:r>
      <w:r w:rsidR="008F052B">
        <w:rPr>
          <w:rFonts w:ascii="TH SarabunPSK" w:hAnsi="TH SarabunPSK" w:cs="TH SarabunPSK" w:hint="cs"/>
          <w:sz w:val="32"/>
          <w:szCs w:val="32"/>
          <w:cs/>
        </w:rPr>
        <w:t>ว โดยผู้ใช้งานสามารถแก้ไขข้อมูล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ส่วนคือ </w:t>
      </w:r>
      <w:r w:rsidR="0011106D">
        <w:rPr>
          <w:rFonts w:ascii="TH SarabunPSK" w:hAnsi="TH SarabunPSK" w:cs="TH SarabunPSK" w:hint="cs"/>
          <w:sz w:val="32"/>
          <w:szCs w:val="32"/>
          <w:cs/>
        </w:rPr>
        <w:t>อีเมล์ (</w:t>
      </w:r>
      <w:r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mail</w:t>
      </w:r>
      <w:r w:rsidR="0011106D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เบอร์โทรศัพท์เท่านั้น</w:t>
      </w:r>
      <w:r w:rsidR="008F052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F052B" w:rsidRPr="008F052B">
        <w:rPr>
          <w:rFonts w:ascii="TH SarabunPSK" w:hAnsi="TH SarabunPSK" w:cs="TH SarabunPSK"/>
          <w:sz w:val="32"/>
          <w:szCs w:val="32"/>
          <w:cs/>
        </w:rPr>
        <w:t>ตามแผนภาพแสดงการทำงาน (</w:t>
      </w:r>
      <w:r w:rsidR="008F052B" w:rsidRPr="008F052B">
        <w:rPr>
          <w:rFonts w:ascii="TH SarabunPSK" w:hAnsi="TH SarabunPSK" w:cs="TH SarabunPSK"/>
          <w:sz w:val="32"/>
          <w:szCs w:val="32"/>
        </w:rPr>
        <w:t xml:space="preserve">Use Case </w:t>
      </w:r>
      <w:r w:rsidR="00E4702E">
        <w:rPr>
          <w:rFonts w:ascii="TH SarabunPSK" w:hAnsi="TH SarabunPSK" w:cs="TH SarabunPSK"/>
          <w:sz w:val="32"/>
          <w:szCs w:val="32"/>
        </w:rPr>
        <w:t>d</w:t>
      </w:r>
      <w:r w:rsidR="008F052B" w:rsidRPr="008F052B">
        <w:rPr>
          <w:rFonts w:ascii="TH SarabunPSK" w:hAnsi="TH SarabunPSK" w:cs="TH SarabunPSK"/>
          <w:sz w:val="32"/>
          <w:szCs w:val="32"/>
        </w:rPr>
        <w:t>iagram</w:t>
      </w:r>
      <w:r w:rsidR="008F052B" w:rsidRPr="008F052B">
        <w:rPr>
          <w:rFonts w:ascii="TH SarabunPSK" w:hAnsi="TH SarabunPSK" w:cs="TH SarabunPSK"/>
          <w:sz w:val="32"/>
          <w:szCs w:val="32"/>
          <w:cs/>
        </w:rPr>
        <w:t>) ของ</w:t>
      </w:r>
      <w:r w:rsidR="007A4DD5" w:rsidRPr="007A4DD5">
        <w:rPr>
          <w:rFonts w:ascii="TH SarabunPSK" w:hAnsi="TH SarabunPSK" w:cs="TH SarabunPSK"/>
          <w:sz w:val="32"/>
          <w:szCs w:val="32"/>
          <w:cs/>
        </w:rPr>
        <w:t>ระบบแสดงผลข้อมูลส่วนตัว</w:t>
      </w:r>
      <w:r w:rsidR="008F052B" w:rsidRPr="008F052B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0B257B" w:rsidRPr="000B257B">
        <w:rPr>
          <w:rFonts w:ascii="TH SarabunPSK" w:hAnsi="TH SarabunPSK" w:cs="TH SarabunPSK"/>
          <w:sz w:val="32"/>
          <w:szCs w:val="32"/>
          <w:cs/>
        </w:rPr>
        <w:t>การออกแบบหน้าเว็บไซต์</w:t>
      </w:r>
      <w:r w:rsidR="007B7881" w:rsidRPr="007B7881">
        <w:rPr>
          <w:rFonts w:ascii="TH SarabunPSK" w:hAnsi="TH SarabunPSK" w:cs="TH SarabunPSK"/>
          <w:sz w:val="32"/>
          <w:szCs w:val="32"/>
          <w:cs/>
        </w:rPr>
        <w:t>แสดงผลข้อมูลผู้ใช้</w:t>
      </w:r>
      <w:r w:rsidR="008F052B" w:rsidRPr="008F052B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7B7881">
        <w:rPr>
          <w:rFonts w:ascii="TH SarabunPSK" w:hAnsi="TH SarabunPSK" w:cs="TH SarabunPSK"/>
          <w:sz w:val="32"/>
          <w:szCs w:val="32"/>
        </w:rPr>
        <w:t>3</w:t>
      </w:r>
      <w:r w:rsidR="007B7881">
        <w:rPr>
          <w:rFonts w:ascii="TH SarabunPSK" w:hAnsi="TH SarabunPSK" w:cs="TH SarabunPSK"/>
          <w:sz w:val="32"/>
          <w:szCs w:val="32"/>
          <w:cs/>
        </w:rPr>
        <w:t>.</w:t>
      </w:r>
      <w:r w:rsidR="00A02A48">
        <w:rPr>
          <w:rFonts w:ascii="TH SarabunPSK" w:hAnsi="TH SarabunPSK" w:cs="TH SarabunPSK"/>
          <w:sz w:val="32"/>
          <w:szCs w:val="32"/>
        </w:rPr>
        <w:t>19</w:t>
      </w:r>
    </w:p>
    <w:p w14:paraId="2F890EF1" w14:textId="77777777" w:rsidR="00DE17B5" w:rsidRDefault="00DE17B5" w:rsidP="00DE17B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CC283C">
        <w:rPr>
          <w:rFonts w:ascii="TH SarabunPSK" w:hAnsi="TH SarabunPSK" w:cs="TH SarabunPSK"/>
          <w:sz w:val="32"/>
          <w:szCs w:val="32"/>
          <w:cs/>
        </w:rPr>
        <w:t>ระบบสร้างโค้ดโปรแกรม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CC283C">
        <w:rPr>
          <w:rFonts w:ascii="TH SarabunPSK" w:hAnsi="TH SarabunPSK" w:cs="TH SarabunPSK"/>
          <w:sz w:val="32"/>
          <w:szCs w:val="32"/>
        </w:rPr>
        <w:t>Code Generator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380EFC02" w14:textId="77777777" w:rsidR="000711B0" w:rsidRDefault="000711B0" w:rsidP="000711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EA4E340" wp14:editId="46CE1D1A">
            <wp:extent cx="5485577" cy="1962150"/>
            <wp:effectExtent l="19050" t="19050" r="2032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3664" b="13154"/>
                    <a:stretch/>
                  </pic:blipFill>
                  <pic:spPr bwMode="auto">
                    <a:xfrm>
                      <a:off x="0" y="0"/>
                      <a:ext cx="5486400" cy="19624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6A501" w14:textId="77777777" w:rsidR="00A163FB" w:rsidRDefault="00A163FB" w:rsidP="00A163F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05FC8">
        <w:rPr>
          <w:rFonts w:ascii="TH SarabunPSK" w:hAnsi="TH SarabunPSK" w:cs="TH SarabunPSK"/>
          <w:b/>
          <w:bCs/>
          <w:sz w:val="32"/>
          <w:szCs w:val="32"/>
        </w:rPr>
        <w:t>10</w:t>
      </w:r>
      <w:r w:rsidR="000A6ED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A6EDD">
        <w:rPr>
          <w:rFonts w:ascii="TH SarabunPSK" w:hAnsi="TH SarabunPSK" w:cs="TH SarabunPSK" w:hint="cs"/>
          <w:sz w:val="32"/>
          <w:szCs w:val="32"/>
          <w:cs/>
        </w:rPr>
        <w:t>หน้าฟอร์มการสร้างโค้ดโปรแกรม</w:t>
      </w:r>
    </w:p>
    <w:p w14:paraId="7854EDC1" w14:textId="46351BB6" w:rsidR="000711B0" w:rsidRPr="008C7F57" w:rsidRDefault="008C7F57" w:rsidP="008C7F5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>เป็นส่วนที่ให้ผู้ใช้งานมาเลือกเครื่องมือในการสร้าง</w:t>
      </w:r>
      <w:r w:rsidRPr="0039024F">
        <w:rPr>
          <w:rFonts w:ascii="TH SarabunPSK" w:hAnsi="TH SarabunPSK" w:cs="TH SarabunPSK"/>
          <w:sz w:val="32"/>
          <w:szCs w:val="32"/>
          <w:cs/>
        </w:rPr>
        <w:t xml:space="preserve">โปรแกรมช่วยสร้างโค้ดภาษา </w:t>
      </w:r>
      <w:r w:rsidRPr="0039024F">
        <w:rPr>
          <w:rFonts w:ascii="TH SarabunPSK" w:hAnsi="TH SarabunPSK" w:cs="TH SarabunPSK"/>
          <w:sz w:val="32"/>
          <w:szCs w:val="32"/>
        </w:rPr>
        <w:t>MQL</w:t>
      </w:r>
      <w:r w:rsidRPr="0039024F">
        <w:rPr>
          <w:rFonts w:ascii="TH SarabunPSK" w:hAnsi="TH SarabunPSK" w:cs="TH SarabunPSK"/>
          <w:sz w:val="32"/>
          <w:szCs w:val="32"/>
          <w:cs/>
        </w:rPr>
        <w:t>4 สำหรับการซื้อขายอัตราแลกเปลี่ยนเงินตรา</w:t>
      </w:r>
      <w:r w:rsidR="00D4222E"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โดยมีรายละเอียดดังนี้</w:t>
      </w:r>
      <w:r w:rsidR="003D7D1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D7D14" w:rsidRPr="003D7D14">
        <w:rPr>
          <w:rFonts w:ascii="TH SarabunPSK" w:hAnsi="TH SarabunPSK" w:cs="TH SarabunPSK"/>
          <w:sz w:val="32"/>
          <w:szCs w:val="32"/>
          <w:cs/>
        </w:rPr>
        <w:t>ตามแผนภาพแสดงการทำงาน (</w:t>
      </w:r>
      <w:r w:rsidR="003D7D14" w:rsidRPr="003D7D14">
        <w:rPr>
          <w:rFonts w:ascii="TH SarabunPSK" w:hAnsi="TH SarabunPSK" w:cs="TH SarabunPSK"/>
          <w:sz w:val="32"/>
          <w:szCs w:val="32"/>
        </w:rPr>
        <w:t>Use Case diagram</w:t>
      </w:r>
      <w:r w:rsidR="003D7D14" w:rsidRPr="003D7D14">
        <w:rPr>
          <w:rFonts w:ascii="TH SarabunPSK" w:hAnsi="TH SarabunPSK" w:cs="TH SarabunPSK"/>
          <w:sz w:val="32"/>
          <w:szCs w:val="32"/>
          <w:cs/>
        </w:rPr>
        <w:t>) ของระบบ</w:t>
      </w:r>
      <w:r w:rsidR="003D7D14">
        <w:rPr>
          <w:rFonts w:ascii="TH SarabunPSK" w:hAnsi="TH SarabunPSK" w:cs="TH SarabunPSK" w:hint="cs"/>
          <w:sz w:val="32"/>
          <w:szCs w:val="32"/>
          <w:cs/>
        </w:rPr>
        <w:t>แสดงผลการเลือกเงื่อนไขเพื่อสร้างโค้ดโปรแกรม</w:t>
      </w:r>
      <w:r w:rsidR="003D7D14" w:rsidRPr="003D7D14">
        <w:rPr>
          <w:rFonts w:ascii="TH SarabunPSK" w:hAnsi="TH SarabunPSK" w:cs="TH SarabunPSK"/>
          <w:sz w:val="32"/>
          <w:szCs w:val="32"/>
          <w:cs/>
        </w:rPr>
        <w:t xml:space="preserve"> และ การออกแบบหน้าเว็บไซต์</w:t>
      </w:r>
      <w:r w:rsidR="003D7D14">
        <w:rPr>
          <w:rFonts w:ascii="TH SarabunPSK" w:hAnsi="TH SarabunPSK" w:cs="TH SarabunPSK" w:hint="cs"/>
          <w:sz w:val="32"/>
          <w:szCs w:val="32"/>
          <w:cs/>
        </w:rPr>
        <w:t>แสดงผลการเลือกเงื่อนไขเพื่อสร้างโค้ดโปรแกรม</w:t>
      </w:r>
      <w:r w:rsidR="003D7D14" w:rsidRPr="003D7D14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3D7D14">
        <w:rPr>
          <w:rFonts w:ascii="TH SarabunPSK" w:hAnsi="TH SarabunPSK" w:cs="TH SarabunPSK"/>
          <w:sz w:val="32"/>
          <w:szCs w:val="32"/>
        </w:rPr>
        <w:t>3</w:t>
      </w:r>
      <w:r w:rsidR="003D7D14">
        <w:rPr>
          <w:rFonts w:ascii="TH SarabunPSK" w:hAnsi="TH SarabunPSK" w:cs="TH SarabunPSK"/>
          <w:sz w:val="32"/>
          <w:szCs w:val="32"/>
          <w:cs/>
        </w:rPr>
        <w:t>.</w:t>
      </w:r>
      <w:r w:rsidR="00A02A48">
        <w:rPr>
          <w:rFonts w:ascii="TH SarabunPSK" w:hAnsi="TH SarabunPSK" w:cs="TH SarabunPSK"/>
          <w:sz w:val="32"/>
          <w:szCs w:val="32"/>
        </w:rPr>
        <w:t>20</w:t>
      </w:r>
    </w:p>
    <w:p w14:paraId="61FEAA24" w14:textId="74E0ED59" w:rsidR="000362DC" w:rsidRDefault="000362DC" w:rsidP="000711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3FE61D2" wp14:editId="6C3F45BC">
            <wp:extent cx="5457190" cy="2829560"/>
            <wp:effectExtent l="19050" t="19050" r="10160" b="279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รวม_0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82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D21BBF" w14:textId="7472F108" w:rsidR="000362DC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61CD2">
        <w:rPr>
          <w:rFonts w:ascii="TH SarabunPSK" w:hAnsi="TH SarabunPSK" w:cs="TH SarabunPSK"/>
          <w:b/>
          <w:bCs/>
          <w:sz w:val="32"/>
          <w:szCs w:val="32"/>
        </w:rPr>
        <w:t>11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171CD">
        <w:rPr>
          <w:rFonts w:ascii="TH SarabunPSK" w:hAnsi="TH SarabunPSK" w:cs="TH SarabunPSK" w:hint="cs"/>
          <w:sz w:val="32"/>
          <w:szCs w:val="32"/>
          <w:cs/>
        </w:rPr>
        <w:t>หน้าส่วนการสร้างเงื่อนไข</w:t>
      </w:r>
    </w:p>
    <w:p w14:paraId="36A46EC6" w14:textId="19905D49" w:rsidR="003B1D0B" w:rsidRPr="003B1D0B" w:rsidRDefault="003B1D0B" w:rsidP="00A61CD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จากรูปที่4.</w:t>
      </w:r>
      <w:r w:rsidR="00CF72B0">
        <w:rPr>
          <w:rFonts w:ascii="TH SarabunPSK" w:hAnsi="TH SarabunPSK" w:cs="TH SarabunPSK"/>
          <w:sz w:val="32"/>
          <w:szCs w:val="32"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เป็นหน้าของส่วน</w:t>
      </w:r>
      <w:r w:rsidR="00A61CD2">
        <w:rPr>
          <w:rFonts w:ascii="TH SarabunPSK" w:hAnsi="TH SarabunPSK" w:cs="TH SarabunPSK" w:hint="cs"/>
          <w:sz w:val="32"/>
          <w:szCs w:val="32"/>
          <w:cs/>
        </w:rPr>
        <w:t>การสร้างเงื่อนไข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ซึ่งจะมีหน้าที่ให้ผู้ใช้งานสามารถกรอกตรรกะ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Logic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เงื่อนไข หรือสิ่งที่ต้องการที่จะให้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C109F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0C109F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0C109F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0C109F">
        <w:rPr>
          <w:rFonts w:ascii="TH SarabunPSK" w:hAnsi="TH SarabunPSK" w:cs="TH SarabunPSK"/>
          <w:sz w:val="32"/>
          <w:szCs w:val="32"/>
        </w:rPr>
        <w:t>EA</w:t>
      </w:r>
      <w:r w:rsidR="000C109F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0C109F" w:rsidRPr="00403FE2">
        <w:rPr>
          <w:rFonts w:ascii="TH SarabunPSK" w:hAnsi="TH SarabunPSK" w:cs="TH SarabunPSK"/>
          <w:sz w:val="32"/>
          <w:szCs w:val="32"/>
        </w:rPr>
        <w:t>Expert Advisor</w:t>
      </w:r>
      <w:r w:rsidR="000C109F" w:rsidRPr="00403FE2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ทำงานได้ตามที่ผู้ใช้ต้องการ</w:t>
      </w:r>
    </w:p>
    <w:p w14:paraId="457F5F38" w14:textId="140A1AEA" w:rsidR="000362DC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2B734C2" wp14:editId="52632E96">
            <wp:extent cx="5457190" cy="440690"/>
            <wp:effectExtent l="19050" t="19050" r="10160" b="165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Menu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440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C3AE2" w14:textId="71F1DD1B" w:rsidR="000362DC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F72B0">
        <w:rPr>
          <w:rFonts w:ascii="TH SarabunPSK" w:hAnsi="TH SarabunPSK" w:cs="TH SarabunPSK"/>
          <w:b/>
          <w:bCs/>
          <w:sz w:val="32"/>
          <w:szCs w:val="32"/>
        </w:rPr>
        <w:t>12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7046D7">
        <w:rPr>
          <w:rFonts w:ascii="TH SarabunPSK" w:hAnsi="TH SarabunPSK" w:cs="TH SarabunPSK" w:hint="cs"/>
          <w:sz w:val="32"/>
          <w:szCs w:val="32"/>
          <w:cs/>
        </w:rPr>
        <w:t>เลือกเงื่อนไขการซื้อขายและสร้างโค้ด</w:t>
      </w:r>
    </w:p>
    <w:p w14:paraId="6F6CF93F" w14:textId="6BBC1837" w:rsidR="007046D7" w:rsidRPr="007046D7" w:rsidRDefault="007046D7" w:rsidP="00CF72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CF72B0"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เลือกเงื่อนไขการซื้อขายและสร้างโค้ด โดย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นี้จะเป็นส่วนของการให้ผู้ใช้ได้เลือกเงื่อนไข ไม่ว่าจะเป็นเงื่อนไขการเปิดคำสั่งการซื้อ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OPEN BUY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เงื่อนไขการเปิดคำสั่งการขาย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OPEN SELL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เงื่อนไขการปิดคำสั่งซื้อ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CLOSE BUY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เงื่อนไขการปิดคำสั่งขาย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CLOSE SELL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ตัวเลือก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OPTION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และการสร้างโค้ด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GENERATE</w:t>
      </w:r>
      <w:r>
        <w:rPr>
          <w:rFonts w:ascii="TH SarabunPSK" w:hAnsi="TH SarabunPSK" w:cs="TH SarabunPSK"/>
          <w:sz w:val="32"/>
          <w:szCs w:val="32"/>
          <w:cs/>
        </w:rPr>
        <w:t xml:space="preserve">)  </w:t>
      </w:r>
    </w:p>
    <w:p w14:paraId="03E05473" w14:textId="3B8AD6CE" w:rsidR="000362DC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5F6058" wp14:editId="41FF22E8">
            <wp:extent cx="1600423" cy="514422"/>
            <wp:effectExtent l="19050" t="19050" r="19050" b="1905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เปรียบเทียบ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14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AB5C" w14:textId="71F3C272" w:rsidR="000362DC" w:rsidRPr="005E43FF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F72B0">
        <w:rPr>
          <w:rFonts w:ascii="TH SarabunPSK" w:hAnsi="TH SarabunPSK" w:cs="TH SarabunPSK"/>
          <w:b/>
          <w:bCs/>
          <w:sz w:val="32"/>
          <w:szCs w:val="32"/>
        </w:rPr>
        <w:t>13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7046D7" w:rsidRPr="00CF72B0">
        <w:rPr>
          <w:rFonts w:ascii="TH SarabunPSK" w:hAnsi="TH SarabunPSK" w:cs="TH SarabunPSK" w:hint="cs"/>
          <w:sz w:val="32"/>
          <w:szCs w:val="32"/>
          <w:cs/>
        </w:rPr>
        <w:t>เลือกการเปรียบเทียบ</w:t>
      </w:r>
    </w:p>
    <w:p w14:paraId="63F3BF88" w14:textId="176BFA06" w:rsidR="000362DC" w:rsidRPr="007046D7" w:rsidRDefault="007046D7" w:rsidP="00CF72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CF72B0">
        <w:rPr>
          <w:rFonts w:ascii="TH SarabunPSK" w:hAnsi="TH SarabunPSK" w:cs="TH SarabunPSK"/>
          <w:sz w:val="32"/>
          <w:szCs w:val="32"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เลือกการเปรียบเทียบ จะเป็น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ที่ใช้เปรียบเทียบกันระหว่างเครื่องมือบ่งชี้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Indicator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 xml:space="preserve">A1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 xml:space="preserve">A2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B1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 xml:space="preserve">B2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CF72B0">
        <w:rPr>
          <w:rFonts w:ascii="TH SarabunPSK" w:hAnsi="TH SarabunPSK" w:cs="TH SarabunPSK"/>
          <w:sz w:val="32"/>
          <w:szCs w:val="32"/>
        </w:rPr>
        <w:t>11</w:t>
      </w:r>
    </w:p>
    <w:p w14:paraId="3A83588E" w14:textId="186FFD0C" w:rsidR="000362DC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4B811D" wp14:editId="73EB0621">
            <wp:extent cx="952633" cy="562053"/>
            <wp:effectExtent l="19050" t="19050" r="19050" b="2857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ตรรก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C5E50" w14:textId="165F2F9C" w:rsidR="000362DC" w:rsidRPr="005E43FF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D72A6" w:rsidRPr="00351DFA">
        <w:rPr>
          <w:rFonts w:ascii="TH SarabunPSK" w:hAnsi="TH SarabunPSK" w:cs="TH SarabunPSK"/>
          <w:b/>
          <w:bCs/>
          <w:sz w:val="32"/>
          <w:szCs w:val="32"/>
        </w:rPr>
        <w:t>14</w:t>
      </w:r>
      <w:r w:rsidRPr="00351DF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C81BBB" w:rsidRPr="00351DFA">
        <w:rPr>
          <w:rFonts w:ascii="TH SarabunPSK" w:hAnsi="TH SarabunPSK" w:cs="TH SarabunPSK" w:hint="cs"/>
          <w:sz w:val="32"/>
          <w:szCs w:val="32"/>
          <w:cs/>
        </w:rPr>
        <w:t>เลือกเงื่อนไข</w:t>
      </w:r>
    </w:p>
    <w:p w14:paraId="4AC7B234" w14:textId="371EDC7D" w:rsidR="000362DC" w:rsidRPr="00C81BBB" w:rsidRDefault="00C81BBB" w:rsidP="003D72A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3D72A6">
        <w:rPr>
          <w:rFonts w:ascii="TH SarabunPSK" w:hAnsi="TH SarabunPSK" w:cs="TH SarabunPSK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เลือกเงื่อนไข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ที่จะแสดงก็ต่อเมื่อได้ทำการเพิ่มเครื่องมือบ่งชี้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Indicator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มากกว่า 1 คู่ขึ้นไป เพื่อสร้างเงื่อนไขการทำงานของเครื่องมือบ่งชี้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Indicator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>A1,</w:t>
      </w:r>
      <w:r w:rsidR="003D72A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>B1,</w:t>
      </w:r>
      <w:r w:rsidR="003D72A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B2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3D72A6">
        <w:rPr>
          <w:rFonts w:ascii="TH SarabunPSK" w:hAnsi="TH SarabunPSK" w:cs="TH SarabunPSK"/>
          <w:sz w:val="32"/>
          <w:szCs w:val="32"/>
        </w:rPr>
        <w:t>11</w:t>
      </w:r>
    </w:p>
    <w:p w14:paraId="396392F7" w14:textId="60CF5730" w:rsidR="000362DC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50AC0D" wp14:editId="1A5716C1">
            <wp:extent cx="3400900" cy="1933845"/>
            <wp:effectExtent l="19050" t="19050" r="28575" b="2857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A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33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975F5" w14:textId="585D110B" w:rsidR="000362DC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E330A">
        <w:rPr>
          <w:rFonts w:ascii="TH SarabunPSK" w:hAnsi="TH SarabunPSK" w:cs="TH SarabunPSK"/>
          <w:b/>
          <w:bCs/>
          <w:sz w:val="32"/>
          <w:szCs w:val="32"/>
        </w:rPr>
        <w:t>15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C81BBB" w:rsidRPr="004E330A">
        <w:rPr>
          <w:rFonts w:ascii="TH SarabunPSK" w:hAnsi="TH SarabunPSK" w:cs="TH SarabunPSK" w:hint="cs"/>
          <w:sz w:val="32"/>
          <w:szCs w:val="32"/>
          <w:cs/>
        </w:rPr>
        <w:t>เลือกเครื่องมือบ่งชี้และการตั้งค่า</w:t>
      </w:r>
      <w:r w:rsidR="004E330A">
        <w:rPr>
          <w:rFonts w:ascii="TH SarabunPSK" w:hAnsi="TH SarabunPSK" w:cs="TH SarabunPSK"/>
          <w:sz w:val="32"/>
          <w:szCs w:val="32"/>
        </w:rPr>
        <w:t xml:space="preserve"> </w:t>
      </w:r>
      <w:r w:rsidRPr="004E330A">
        <w:rPr>
          <w:rFonts w:ascii="TH SarabunPSK" w:hAnsi="TH SarabunPSK" w:cs="TH SarabunPSK"/>
          <w:sz w:val="32"/>
          <w:szCs w:val="32"/>
          <w:cs/>
        </w:rPr>
        <w:t>(</w:t>
      </w:r>
      <w:r w:rsidRPr="004E330A">
        <w:rPr>
          <w:rFonts w:ascii="TH SarabunPSK" w:hAnsi="TH SarabunPSK" w:cs="TH SarabunPSK"/>
          <w:sz w:val="32"/>
          <w:szCs w:val="32"/>
        </w:rPr>
        <w:t>A1</w:t>
      </w:r>
      <w:r w:rsidRPr="004E330A">
        <w:rPr>
          <w:rFonts w:ascii="TH SarabunPSK" w:hAnsi="TH SarabunPSK" w:cs="TH SarabunPSK"/>
          <w:sz w:val="32"/>
          <w:szCs w:val="32"/>
          <w:cs/>
        </w:rPr>
        <w:t>)</w:t>
      </w:r>
    </w:p>
    <w:p w14:paraId="3BC1D2C2" w14:textId="5D37D069" w:rsidR="00C81BBB" w:rsidRPr="00C81BBB" w:rsidRDefault="00C81BBB" w:rsidP="00A57E1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4E330A">
        <w:rPr>
          <w:rFonts w:ascii="TH SarabunPSK" w:hAnsi="TH SarabunPSK" w:cs="TH SarabunPSK"/>
          <w:sz w:val="32"/>
          <w:szCs w:val="32"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เลือกเครื่องมือบ่งชี้และการตั้งค่า</w:t>
      </w:r>
      <w:r w:rsidR="004E330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A1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เป็นหน้าให้เลือกเครื่องมือบ่งชี้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Indicator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และทำการตั้งค่าเครื่องมือบ่งชี้นั้นๆ ตามแต่ผู้ใช้ต้องการ</w:t>
      </w:r>
    </w:p>
    <w:p w14:paraId="58D4881C" w14:textId="098A6416" w:rsidR="000362DC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2E56C4" wp14:editId="1A1099D8">
            <wp:extent cx="3362794" cy="1609950"/>
            <wp:effectExtent l="19050" t="19050" r="9525" b="285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A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609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E18D6" w14:textId="4B1D234D" w:rsidR="000362DC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57E1C">
        <w:rPr>
          <w:rFonts w:ascii="TH SarabunPSK" w:hAnsi="TH SarabunPSK" w:cs="TH SarabunPSK"/>
          <w:b/>
          <w:bCs/>
          <w:sz w:val="32"/>
          <w:szCs w:val="32"/>
        </w:rPr>
        <w:t>16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C81BBB" w:rsidRPr="00A57E1C">
        <w:rPr>
          <w:rFonts w:ascii="TH SarabunPSK" w:hAnsi="TH SarabunPSK" w:cs="TH SarabunPSK" w:hint="cs"/>
          <w:sz w:val="32"/>
          <w:szCs w:val="32"/>
          <w:cs/>
        </w:rPr>
        <w:t>เลือกเครื่องมือบ่งชี้และการตั้งค่า</w:t>
      </w:r>
      <w:r w:rsidR="00A57E1C">
        <w:rPr>
          <w:rFonts w:ascii="TH SarabunPSK" w:hAnsi="TH SarabunPSK" w:cs="TH SarabunPSK"/>
          <w:sz w:val="32"/>
          <w:szCs w:val="32"/>
        </w:rPr>
        <w:t xml:space="preserve"> </w:t>
      </w:r>
      <w:r w:rsidRPr="00A57E1C">
        <w:rPr>
          <w:rFonts w:ascii="TH SarabunPSK" w:hAnsi="TH SarabunPSK" w:cs="TH SarabunPSK"/>
          <w:sz w:val="32"/>
          <w:szCs w:val="32"/>
          <w:cs/>
        </w:rPr>
        <w:t>(</w:t>
      </w:r>
      <w:r w:rsidRPr="00A57E1C">
        <w:rPr>
          <w:rFonts w:ascii="TH SarabunPSK" w:hAnsi="TH SarabunPSK" w:cs="TH SarabunPSK"/>
          <w:sz w:val="32"/>
          <w:szCs w:val="32"/>
        </w:rPr>
        <w:t>A2</w:t>
      </w:r>
      <w:r w:rsidRPr="00A57E1C">
        <w:rPr>
          <w:rFonts w:ascii="TH SarabunPSK" w:hAnsi="TH SarabunPSK" w:cs="TH SarabunPSK"/>
          <w:sz w:val="32"/>
          <w:szCs w:val="32"/>
          <w:cs/>
        </w:rPr>
        <w:t>)</w:t>
      </w:r>
    </w:p>
    <w:p w14:paraId="53DB1E67" w14:textId="418DC00A" w:rsidR="00C81BBB" w:rsidRPr="00337E37" w:rsidRDefault="00C81BBB" w:rsidP="00A57E1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7E37"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A57E1C">
        <w:rPr>
          <w:rFonts w:ascii="TH SarabunPSK" w:hAnsi="TH SarabunPSK" w:cs="TH SarabunPSK"/>
          <w:sz w:val="32"/>
          <w:szCs w:val="32"/>
        </w:rPr>
        <w:t>1</w:t>
      </w:r>
      <w:r w:rsidR="00B30323">
        <w:rPr>
          <w:rFonts w:ascii="TH SarabunPSK" w:hAnsi="TH SarabunPSK" w:cs="TH SarabunPSK"/>
          <w:sz w:val="32"/>
          <w:szCs w:val="32"/>
        </w:rPr>
        <w:t>6</w:t>
      </w:r>
      <w:r w:rsidR="00337E3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337E37">
        <w:rPr>
          <w:rFonts w:ascii="TH SarabunPSK" w:hAnsi="TH SarabunPSK" w:cs="TH SarabunPSK" w:hint="cs"/>
          <w:sz w:val="32"/>
          <w:szCs w:val="32"/>
          <w:cs/>
        </w:rPr>
        <w:t>เลือกเครื่องมือบ่งชี้และการตั้งค่า</w:t>
      </w:r>
      <w:r w:rsidR="00A57E1C">
        <w:rPr>
          <w:rFonts w:ascii="TH SarabunPSK" w:hAnsi="TH SarabunPSK" w:cs="TH SarabunPSK"/>
          <w:sz w:val="32"/>
          <w:szCs w:val="32"/>
        </w:rPr>
        <w:t xml:space="preserve"> </w:t>
      </w:r>
      <w:r w:rsidR="00337E37">
        <w:rPr>
          <w:rFonts w:ascii="TH SarabunPSK" w:hAnsi="TH SarabunPSK" w:cs="TH SarabunPSK"/>
          <w:sz w:val="32"/>
          <w:szCs w:val="32"/>
          <w:cs/>
        </w:rPr>
        <w:t>(</w:t>
      </w:r>
      <w:r w:rsidR="00337E37">
        <w:rPr>
          <w:rFonts w:ascii="TH SarabunPSK" w:hAnsi="TH SarabunPSK" w:cs="TH SarabunPSK"/>
          <w:sz w:val="32"/>
          <w:szCs w:val="32"/>
        </w:rPr>
        <w:t>A2</w:t>
      </w:r>
      <w:r w:rsidR="00337E37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337E37">
        <w:rPr>
          <w:rFonts w:ascii="TH SarabunPSK" w:hAnsi="TH SarabunPSK" w:cs="TH SarabunPSK" w:hint="cs"/>
          <w:sz w:val="32"/>
          <w:szCs w:val="32"/>
          <w:cs/>
        </w:rPr>
        <w:t>เป็นหน้าให้เลือกเครื่องมือบ่งชี้</w:t>
      </w:r>
      <w:r w:rsidR="00337E3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337E37">
        <w:rPr>
          <w:rFonts w:ascii="TH SarabunPSK" w:hAnsi="TH SarabunPSK" w:cs="TH SarabunPSK"/>
          <w:sz w:val="32"/>
          <w:szCs w:val="32"/>
        </w:rPr>
        <w:t>Indicator</w:t>
      </w:r>
      <w:r w:rsidR="00337E37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337E37">
        <w:rPr>
          <w:rFonts w:ascii="TH SarabunPSK" w:hAnsi="TH SarabunPSK" w:cs="TH SarabunPSK" w:hint="cs"/>
          <w:sz w:val="32"/>
          <w:szCs w:val="32"/>
          <w:cs/>
        </w:rPr>
        <w:t>และทำการตั้งค่าเครื่องมือบ่งชี้นั้นๆ ตามแต่ผู้ใช้ต้องการ เพื่อใช้การเปรียบเทียบดังรูปที่ 4.</w:t>
      </w:r>
      <w:r w:rsidR="00A57E1C">
        <w:rPr>
          <w:rFonts w:ascii="TH SarabunPSK" w:hAnsi="TH SarabunPSK" w:cs="TH SarabunPSK"/>
          <w:sz w:val="32"/>
          <w:szCs w:val="32"/>
        </w:rPr>
        <w:t>15</w:t>
      </w:r>
      <w:r w:rsidR="00337E37">
        <w:rPr>
          <w:rFonts w:ascii="TH SarabunPSK" w:hAnsi="TH SarabunPSK" w:cs="TH SarabunPSK" w:hint="cs"/>
          <w:sz w:val="32"/>
          <w:szCs w:val="32"/>
          <w:cs/>
        </w:rPr>
        <w:t xml:space="preserve"> กับ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337E37">
        <w:rPr>
          <w:rFonts w:ascii="TH SarabunPSK" w:hAnsi="TH SarabunPSK" w:cs="TH SarabunPSK" w:hint="cs"/>
          <w:sz w:val="32"/>
          <w:szCs w:val="32"/>
          <w:cs/>
        </w:rPr>
        <w:t>เลือกเครื่องมือบ่งชี้และการตั้งค่า</w:t>
      </w:r>
      <w:r w:rsidR="00A57E1C">
        <w:rPr>
          <w:rFonts w:ascii="TH SarabunPSK" w:hAnsi="TH SarabunPSK" w:cs="TH SarabunPSK"/>
          <w:sz w:val="32"/>
          <w:szCs w:val="32"/>
        </w:rPr>
        <w:t xml:space="preserve"> </w:t>
      </w:r>
      <w:r w:rsidR="00337E37">
        <w:rPr>
          <w:rFonts w:ascii="TH SarabunPSK" w:hAnsi="TH SarabunPSK" w:cs="TH SarabunPSK"/>
          <w:sz w:val="32"/>
          <w:szCs w:val="32"/>
          <w:cs/>
        </w:rPr>
        <w:t>(</w:t>
      </w:r>
      <w:r w:rsidR="00337E37">
        <w:rPr>
          <w:rFonts w:ascii="TH SarabunPSK" w:hAnsi="TH SarabunPSK" w:cs="TH SarabunPSK"/>
          <w:sz w:val="32"/>
          <w:szCs w:val="32"/>
        </w:rPr>
        <w:t>A1</w:t>
      </w:r>
      <w:r w:rsidR="00337E37"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6C7672BC" w14:textId="6530C6DD" w:rsidR="000362DC" w:rsidRDefault="000362DC" w:rsidP="000362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4A0200" wp14:editId="09EAC1FF">
            <wp:extent cx="3334215" cy="2610214"/>
            <wp:effectExtent l="19050" t="19050" r="19050" b="1905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B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610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33328" w14:textId="71B37050" w:rsidR="00337E37" w:rsidRDefault="000362DC" w:rsidP="00337E3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30323">
        <w:rPr>
          <w:rFonts w:ascii="TH SarabunPSK" w:hAnsi="TH SarabunPSK" w:cs="TH SarabunPSK"/>
          <w:b/>
          <w:bCs/>
          <w:sz w:val="32"/>
          <w:szCs w:val="32"/>
        </w:rPr>
        <w:t>17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337E37" w:rsidRPr="00B30323">
        <w:rPr>
          <w:rFonts w:ascii="TH SarabunPSK" w:hAnsi="TH SarabunPSK" w:cs="TH SarabunPSK" w:hint="cs"/>
          <w:sz w:val="32"/>
          <w:szCs w:val="32"/>
          <w:cs/>
        </w:rPr>
        <w:t>เลือกเครื่องมือบ่งชี้และการตั้งค่า</w:t>
      </w:r>
      <w:r w:rsidR="00337E37" w:rsidRPr="00B30323">
        <w:rPr>
          <w:rFonts w:ascii="TH SarabunPSK" w:hAnsi="TH SarabunPSK" w:cs="TH SarabunPSK"/>
          <w:sz w:val="32"/>
          <w:szCs w:val="32"/>
          <w:cs/>
        </w:rPr>
        <w:t>(</w:t>
      </w:r>
      <w:r w:rsidR="00337E37" w:rsidRPr="00B30323">
        <w:rPr>
          <w:rFonts w:ascii="TH SarabunPSK" w:hAnsi="TH SarabunPSK" w:cs="TH SarabunPSK"/>
          <w:sz w:val="32"/>
          <w:szCs w:val="32"/>
        </w:rPr>
        <w:t>B1</w:t>
      </w:r>
      <w:r w:rsidR="00337E37" w:rsidRPr="00B30323">
        <w:rPr>
          <w:rFonts w:ascii="TH SarabunPSK" w:hAnsi="TH SarabunPSK" w:cs="TH SarabunPSK"/>
          <w:sz w:val="32"/>
          <w:szCs w:val="32"/>
          <w:cs/>
        </w:rPr>
        <w:t>)</w:t>
      </w:r>
    </w:p>
    <w:p w14:paraId="5D5E6E81" w14:textId="6F6792E1" w:rsidR="00337E37" w:rsidRPr="00337E37" w:rsidRDefault="00337E37" w:rsidP="00B3032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B30323">
        <w:rPr>
          <w:rFonts w:ascii="TH SarabunPSK" w:hAnsi="TH SarabunPSK" w:cs="TH SarabunPSK"/>
          <w:sz w:val="32"/>
          <w:szCs w:val="32"/>
        </w:rPr>
        <w:t>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เลือกเครื่องมือบ่งชี้และการตั้งค่า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B1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เป็นหน้าให้เลือกเครื่องมือบ่งชี้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Indicator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และทำการตั้งค่าเครื่องมือบ่งชี้นั้นๆ ตามแต่ผู้ใช้ต้องการ และจะมี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เลือกเงื่อนไข ดังรูปที่ 4.</w:t>
      </w:r>
      <w:r w:rsidR="00751991">
        <w:rPr>
          <w:rFonts w:ascii="TH SarabunPSK" w:hAnsi="TH SarabunPSK" w:cs="TH SarabunPSK"/>
          <w:sz w:val="32"/>
          <w:szCs w:val="32"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เพื่อทำการสร้างเงื่อนไขระหว่างเครื่องมือบ่งชี้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Indicator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>A1,</w:t>
      </w:r>
      <w:r w:rsidR="00B3032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>B1,</w:t>
      </w:r>
      <w:r w:rsidR="00B3032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B2 </w:t>
      </w:r>
    </w:p>
    <w:p w14:paraId="171C8AF7" w14:textId="591319D7" w:rsidR="000362DC" w:rsidRDefault="000362DC" w:rsidP="00337E3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672473" wp14:editId="0E2114E7">
            <wp:extent cx="3381847" cy="1724266"/>
            <wp:effectExtent l="19050" t="19050" r="9525" b="285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B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24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E7D58" w14:textId="44DCC9FD" w:rsidR="00337E37" w:rsidRDefault="000362DC" w:rsidP="00337E3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51991">
        <w:rPr>
          <w:rFonts w:ascii="TH SarabunPSK" w:hAnsi="TH SarabunPSK" w:cs="TH SarabunPSK"/>
          <w:b/>
          <w:bCs/>
          <w:sz w:val="32"/>
          <w:szCs w:val="32"/>
        </w:rPr>
        <w:t>18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337E37" w:rsidRPr="00751991">
        <w:rPr>
          <w:rFonts w:ascii="TH SarabunPSK" w:hAnsi="TH SarabunPSK" w:cs="TH SarabunPSK" w:hint="cs"/>
          <w:sz w:val="32"/>
          <w:szCs w:val="32"/>
          <w:cs/>
        </w:rPr>
        <w:t>เลือกเครื่องมือบ่งชี้และการตั้งค่า</w:t>
      </w:r>
      <w:r w:rsidR="00337E37" w:rsidRPr="00751991">
        <w:rPr>
          <w:rFonts w:ascii="TH SarabunPSK" w:hAnsi="TH SarabunPSK" w:cs="TH SarabunPSK"/>
          <w:sz w:val="32"/>
          <w:szCs w:val="32"/>
          <w:cs/>
        </w:rPr>
        <w:t>(</w:t>
      </w:r>
      <w:r w:rsidR="00337E37" w:rsidRPr="00751991">
        <w:rPr>
          <w:rFonts w:ascii="TH SarabunPSK" w:hAnsi="TH SarabunPSK" w:cs="TH SarabunPSK"/>
          <w:sz w:val="32"/>
          <w:szCs w:val="32"/>
        </w:rPr>
        <w:t>B2</w:t>
      </w:r>
      <w:r w:rsidR="00337E37" w:rsidRPr="00751991">
        <w:rPr>
          <w:rFonts w:ascii="TH SarabunPSK" w:hAnsi="TH SarabunPSK" w:cs="TH SarabunPSK"/>
          <w:sz w:val="32"/>
          <w:szCs w:val="32"/>
          <w:cs/>
        </w:rPr>
        <w:t>)</w:t>
      </w:r>
    </w:p>
    <w:p w14:paraId="4688DE92" w14:textId="3C50A27C" w:rsidR="007D060F" w:rsidRPr="00337E37" w:rsidRDefault="00337E37" w:rsidP="0075199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751991">
        <w:rPr>
          <w:rFonts w:ascii="TH SarabunPSK" w:hAnsi="TH SarabunPSK" w:cs="TH SarabunPSK"/>
          <w:sz w:val="32"/>
          <w:szCs w:val="32"/>
        </w:rPr>
        <w:t>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เลือกเครื่องมือบ่งชี้และการตั้งค่า</w:t>
      </w:r>
      <w:r w:rsidR="0075199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B2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เป็นหน้าให้เลือกเครื่องมือบ่งชี้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Indicator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และทำการตั้งค่าเครื่องมือบ่งชี้นั้นๆ ตามแต่ผู้ใช้ต้องการ เพื่อใช้การเปรียบเทียบดังรูปที่ 4.</w:t>
      </w:r>
      <w:r w:rsidR="00751991">
        <w:rPr>
          <w:rFonts w:ascii="TH SarabunPSK" w:hAnsi="TH SarabunPSK" w:cs="TH SarabunPSK"/>
          <w:sz w:val="32"/>
          <w:szCs w:val="32"/>
        </w:rPr>
        <w:t>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เลือกเครื่องมือบ่งชี้และการตั้งค่า</w:t>
      </w:r>
      <w:r w:rsidR="0075199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B1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27AFE7AB" w14:textId="60DE6601" w:rsidR="00E32CCB" w:rsidRDefault="00A51833" w:rsidP="000711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FC2B80" wp14:editId="262B9D6A">
            <wp:extent cx="5486400" cy="2516568"/>
            <wp:effectExtent l="19050" t="19050" r="19050" b="171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6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752E8" w14:textId="0A95E1A5" w:rsidR="000711B0" w:rsidRDefault="000711B0" w:rsidP="000711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b/>
          <w:bCs/>
          <w:sz w:val="32"/>
          <w:szCs w:val="32"/>
        </w:rPr>
        <w:t>19</w:t>
      </w:r>
      <w:r w:rsidR="002F63A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F63AD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AA66C0">
        <w:rPr>
          <w:rFonts w:ascii="TH SarabunPSK" w:hAnsi="TH SarabunPSK" w:cs="TH SarabunPSK" w:hint="cs"/>
          <w:sz w:val="32"/>
          <w:szCs w:val="32"/>
          <w:cs/>
        </w:rPr>
        <w:t>ตัวเลือก</w:t>
      </w:r>
      <w:r w:rsidR="002F63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66C0">
        <w:rPr>
          <w:rFonts w:ascii="TH SarabunPSK" w:hAnsi="TH SarabunPSK" w:cs="TH SarabunPSK" w:hint="cs"/>
          <w:sz w:val="32"/>
          <w:szCs w:val="32"/>
          <w:cs/>
        </w:rPr>
        <w:t>(</w:t>
      </w:r>
      <w:r w:rsidR="002F63AD">
        <w:rPr>
          <w:rFonts w:ascii="TH SarabunPSK" w:hAnsi="TH SarabunPSK" w:cs="TH SarabunPSK"/>
          <w:sz w:val="32"/>
          <w:szCs w:val="32"/>
        </w:rPr>
        <w:t>Option</w:t>
      </w:r>
      <w:r w:rsidR="00AA66C0">
        <w:rPr>
          <w:rFonts w:ascii="TH SarabunPSK" w:hAnsi="TH SarabunPSK" w:cs="TH SarabunPSK" w:hint="cs"/>
          <w:sz w:val="32"/>
          <w:szCs w:val="32"/>
          <w:cs/>
        </w:rPr>
        <w:t>)</w:t>
      </w:r>
      <w:r w:rsidR="002F63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F63AD">
        <w:rPr>
          <w:rFonts w:ascii="TH SarabunPSK" w:hAnsi="TH SarabunPSK" w:cs="TH SarabunPSK" w:hint="cs"/>
          <w:sz w:val="32"/>
          <w:szCs w:val="32"/>
          <w:cs/>
        </w:rPr>
        <w:t>ไว้สำหรับกำหนดค่าต่างๆ</w:t>
      </w:r>
    </w:p>
    <w:p w14:paraId="0B144236" w14:textId="6D128BF5" w:rsidR="00E67233" w:rsidRPr="00752001" w:rsidRDefault="00E67233" w:rsidP="00752001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2001">
        <w:rPr>
          <w:rFonts w:ascii="TH SarabunPSK" w:hAnsi="TH SarabunPSK" w:cs="TH SarabunPSK"/>
          <w:sz w:val="32"/>
          <w:szCs w:val="32"/>
        </w:rPr>
        <w:t>Magic Number</w:t>
      </w:r>
      <w:r w:rsidR="003C181E">
        <w:rPr>
          <w:rFonts w:ascii="TH SarabunPSK" w:hAnsi="TH SarabunPSK" w:cs="TH SarabunPSK"/>
          <w:sz w:val="32"/>
          <w:szCs w:val="32"/>
          <w:cs/>
        </w:rPr>
        <w:t>:</w:t>
      </w:r>
      <w:r w:rsidRPr="00752001">
        <w:rPr>
          <w:rFonts w:ascii="TH SarabunPSK" w:hAnsi="TH SarabunPSK" w:cs="TH SarabunPSK"/>
          <w:sz w:val="32"/>
          <w:szCs w:val="32"/>
          <w:cs/>
        </w:rPr>
        <w:t xml:space="preserve"> ไว้กำหนดตัวเลขของ</w:t>
      </w:r>
      <w:r w:rsidR="003C181E"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75200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C181E">
        <w:rPr>
          <w:rFonts w:ascii="TH SarabunPSK" w:hAnsi="TH SarabunPSK" w:cs="TH SarabunPSK" w:hint="cs"/>
          <w:sz w:val="32"/>
          <w:szCs w:val="32"/>
          <w:cs/>
        </w:rPr>
        <w:t>(</w:t>
      </w:r>
      <w:r w:rsidRPr="00752001">
        <w:rPr>
          <w:rFonts w:ascii="TH SarabunPSK" w:hAnsi="TH SarabunPSK" w:cs="TH SarabunPSK"/>
          <w:sz w:val="32"/>
          <w:szCs w:val="32"/>
        </w:rPr>
        <w:t>Orders</w:t>
      </w:r>
      <w:r w:rsidR="003C181E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33CC060" w14:textId="55CC79DA" w:rsidR="00E67233" w:rsidRPr="00752001" w:rsidRDefault="00E67233" w:rsidP="00752001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2001">
        <w:rPr>
          <w:rFonts w:ascii="TH SarabunPSK" w:hAnsi="TH SarabunPSK" w:cs="TH SarabunPSK"/>
          <w:sz w:val="32"/>
          <w:szCs w:val="32"/>
        </w:rPr>
        <w:t>Lots</w:t>
      </w:r>
      <w:r w:rsidR="004E4A33">
        <w:rPr>
          <w:rFonts w:ascii="TH SarabunPSK" w:hAnsi="TH SarabunPSK" w:cs="TH SarabunPSK"/>
          <w:sz w:val="32"/>
          <w:szCs w:val="32"/>
          <w:cs/>
        </w:rPr>
        <w:t>:</w:t>
      </w:r>
      <w:r w:rsidRPr="00752001">
        <w:rPr>
          <w:rFonts w:ascii="TH SarabunPSK" w:hAnsi="TH SarabunPSK" w:cs="TH SarabunPSK"/>
          <w:sz w:val="32"/>
          <w:szCs w:val="32"/>
          <w:cs/>
        </w:rPr>
        <w:t xml:space="preserve"> กำหนดขาดของการซื้อขาย</w:t>
      </w:r>
    </w:p>
    <w:p w14:paraId="6CACE389" w14:textId="206B8F9E" w:rsidR="00E67233" w:rsidRPr="00752001" w:rsidRDefault="00E67233" w:rsidP="00752001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2001">
        <w:rPr>
          <w:rFonts w:ascii="TH SarabunPSK" w:hAnsi="TH SarabunPSK" w:cs="TH SarabunPSK"/>
          <w:sz w:val="32"/>
          <w:szCs w:val="32"/>
        </w:rPr>
        <w:t>Take</w:t>
      </w:r>
      <w:r w:rsidR="004E4A33">
        <w:rPr>
          <w:rFonts w:ascii="TH SarabunPSK" w:hAnsi="TH SarabunPSK" w:cs="TH SarabunPSK"/>
          <w:sz w:val="32"/>
          <w:szCs w:val="32"/>
          <w:cs/>
        </w:rPr>
        <w:t>:</w:t>
      </w:r>
      <w:r w:rsidRPr="00752001">
        <w:rPr>
          <w:rFonts w:ascii="TH SarabunPSK" w:hAnsi="TH SarabunPSK" w:cs="TH SarabunPSK"/>
          <w:sz w:val="32"/>
          <w:szCs w:val="32"/>
        </w:rPr>
        <w:t xml:space="preserve"> Profit </w:t>
      </w:r>
      <w:r w:rsidRPr="00752001">
        <w:rPr>
          <w:rFonts w:ascii="TH SarabunPSK" w:hAnsi="TH SarabunPSK" w:cs="TH SarabunPSK"/>
          <w:sz w:val="32"/>
          <w:szCs w:val="32"/>
          <w:cs/>
        </w:rPr>
        <w:t>กำหนดจุดออกทำกำไร</w:t>
      </w:r>
    </w:p>
    <w:p w14:paraId="3FA1F59B" w14:textId="597157B2" w:rsidR="00E67233" w:rsidRPr="00752001" w:rsidRDefault="00E67233" w:rsidP="00752001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2001">
        <w:rPr>
          <w:rFonts w:ascii="TH SarabunPSK" w:hAnsi="TH SarabunPSK" w:cs="TH SarabunPSK"/>
          <w:sz w:val="32"/>
          <w:szCs w:val="32"/>
        </w:rPr>
        <w:t>Stop Loss</w:t>
      </w:r>
      <w:r w:rsidR="004E4A33">
        <w:rPr>
          <w:rFonts w:ascii="TH SarabunPSK" w:hAnsi="TH SarabunPSK" w:cs="TH SarabunPSK"/>
          <w:sz w:val="32"/>
          <w:szCs w:val="32"/>
          <w:cs/>
        </w:rPr>
        <w:t>:</w:t>
      </w:r>
      <w:r w:rsidRPr="00752001">
        <w:rPr>
          <w:rFonts w:ascii="TH SarabunPSK" w:hAnsi="TH SarabunPSK" w:cs="TH SarabunPSK"/>
          <w:sz w:val="32"/>
          <w:szCs w:val="32"/>
          <w:cs/>
        </w:rPr>
        <w:t xml:space="preserve"> กำหนดจุดตัดขาดทุน</w:t>
      </w:r>
    </w:p>
    <w:p w14:paraId="43581872" w14:textId="6C3E2373" w:rsidR="000711B0" w:rsidRPr="00752001" w:rsidRDefault="00E67233" w:rsidP="00752001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2001">
        <w:rPr>
          <w:rFonts w:ascii="TH SarabunPSK" w:hAnsi="TH SarabunPSK" w:cs="TH SarabunPSK"/>
          <w:sz w:val="32"/>
          <w:szCs w:val="32"/>
        </w:rPr>
        <w:t>Percent Money Error</w:t>
      </w:r>
      <w:r w:rsidR="004E4A33">
        <w:rPr>
          <w:rFonts w:ascii="TH SarabunPSK" w:hAnsi="TH SarabunPSK" w:cs="TH SarabunPSK"/>
          <w:sz w:val="32"/>
          <w:szCs w:val="32"/>
          <w:cs/>
        </w:rPr>
        <w:t>:</w:t>
      </w:r>
      <w:r w:rsidRPr="00752001">
        <w:rPr>
          <w:rFonts w:ascii="TH SarabunPSK" w:hAnsi="TH SarabunPSK" w:cs="TH SarabunPSK"/>
          <w:sz w:val="32"/>
          <w:szCs w:val="32"/>
          <w:cs/>
        </w:rPr>
        <w:t xml:space="preserve"> เป็นตัวกำหนดร้อยละของความผิดพลาดของเงินทุนที่ผู้ใช้ต้องกำหนด</w:t>
      </w:r>
    </w:p>
    <w:p w14:paraId="25AE9ECA" w14:textId="6780918B" w:rsidR="002F63AD" w:rsidRDefault="00711001" w:rsidP="000711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5C69B9" wp14:editId="7242A786">
            <wp:extent cx="5457190" cy="1673225"/>
            <wp:effectExtent l="19050" t="19050" r="10160" b="222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1673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E68E6" w14:textId="248A19F7" w:rsidR="000711B0" w:rsidRDefault="000711B0" w:rsidP="000711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b/>
          <w:bCs/>
          <w:sz w:val="32"/>
          <w:szCs w:val="32"/>
        </w:rPr>
        <w:t>20</w:t>
      </w:r>
      <w:r w:rsidR="00980A2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80A23" w:rsidRPr="00980A23">
        <w:rPr>
          <w:rFonts w:ascii="TH SarabunPSK" w:hAnsi="TH SarabunPSK" w:cs="TH SarabunPSK"/>
          <w:sz w:val="32"/>
          <w:szCs w:val="32"/>
          <w:cs/>
        </w:rPr>
        <w:t>หน้า</w:t>
      </w:r>
      <w:r w:rsidR="00980A23">
        <w:rPr>
          <w:rFonts w:ascii="TH SarabunPSK" w:hAnsi="TH SarabunPSK" w:cs="TH SarabunPSK" w:hint="cs"/>
          <w:sz w:val="32"/>
          <w:szCs w:val="32"/>
          <w:cs/>
        </w:rPr>
        <w:t>การสร้างโค้ดโปรแกรม</w:t>
      </w:r>
    </w:p>
    <w:p w14:paraId="3EDB1E44" w14:textId="74617992" w:rsidR="00C05EED" w:rsidRPr="00C05EED" w:rsidRDefault="00C05EED" w:rsidP="006F4836">
      <w:pPr>
        <w:pStyle w:val="ListParagraph"/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05EED">
        <w:rPr>
          <w:rFonts w:ascii="TH SarabunPSK" w:hAnsi="TH SarabunPSK" w:cs="TH SarabunPSK"/>
          <w:sz w:val="32"/>
          <w:szCs w:val="32"/>
          <w:cs/>
        </w:rPr>
        <w:t>ตั้งชื่อ</w:t>
      </w:r>
      <w:r w:rsidR="001C5CD9">
        <w:rPr>
          <w:rFonts w:ascii="TH SarabunPSK" w:hAnsi="TH SarabunPSK" w:cs="TH SarabunPSK"/>
          <w:sz w:val="32"/>
          <w:szCs w:val="32"/>
        </w:rPr>
        <w:t xml:space="preserve"> </w:t>
      </w:r>
      <w:r w:rsidR="00452A5F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452A5F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452A5F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452A5F">
        <w:rPr>
          <w:rFonts w:ascii="TH SarabunPSK" w:hAnsi="TH SarabunPSK" w:cs="TH SarabunPSK"/>
          <w:sz w:val="32"/>
          <w:szCs w:val="32"/>
        </w:rPr>
        <w:t>EA</w:t>
      </w:r>
      <w:r w:rsidR="00452A5F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452A5F" w:rsidRPr="00403FE2">
        <w:rPr>
          <w:rFonts w:ascii="TH SarabunPSK" w:hAnsi="TH SarabunPSK" w:cs="TH SarabunPSK"/>
          <w:sz w:val="32"/>
          <w:szCs w:val="32"/>
        </w:rPr>
        <w:t>Expert Advisor</w:t>
      </w:r>
      <w:r w:rsidR="00452A5F" w:rsidRPr="00403FE2">
        <w:rPr>
          <w:rFonts w:ascii="TH SarabunPSK" w:hAnsi="TH SarabunPSK" w:cs="TH SarabunPSK"/>
          <w:sz w:val="32"/>
          <w:szCs w:val="32"/>
          <w:cs/>
        </w:rPr>
        <w:t>)</w:t>
      </w:r>
    </w:p>
    <w:p w14:paraId="7724E0F4" w14:textId="77777777" w:rsidR="00C05EED" w:rsidRPr="00C05EED" w:rsidRDefault="00C05EED" w:rsidP="00C05EED">
      <w:pPr>
        <w:pStyle w:val="ListParagraph"/>
        <w:numPr>
          <w:ilvl w:val="0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05EED">
        <w:rPr>
          <w:rFonts w:ascii="TH SarabunPSK" w:hAnsi="TH SarabunPSK" w:cs="TH SarabunPSK"/>
          <w:sz w:val="32"/>
          <w:szCs w:val="32"/>
          <w:cs/>
        </w:rPr>
        <w:t>ดูจำนวนเงินที่เราต้องมีในบัญชีการซื้อขาย</w:t>
      </w:r>
    </w:p>
    <w:p w14:paraId="1E681BE2" w14:textId="233E4BA8" w:rsidR="0070628C" w:rsidRDefault="0070628C" w:rsidP="0070628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7AD968" w14:textId="77777777" w:rsidR="00E41BF6" w:rsidRPr="0070628C" w:rsidRDefault="00E41BF6" w:rsidP="0070628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027436" w14:textId="5FB07C1F" w:rsidR="00DE17B5" w:rsidRDefault="00DE17B5" w:rsidP="00DE17B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CC283C">
        <w:rPr>
          <w:rFonts w:ascii="TH SarabunPSK" w:hAnsi="TH SarabunPSK" w:cs="TH SarabunPSK"/>
          <w:sz w:val="32"/>
          <w:szCs w:val="32"/>
          <w:cs/>
        </w:rPr>
        <w:t>ระบบ</w:t>
      </w:r>
      <w:r w:rsidR="00C76B8A">
        <w:rPr>
          <w:rFonts w:ascii="TH SarabunPSK" w:hAnsi="TH SarabunPSK" w:cs="TH SarabunPSK" w:hint="cs"/>
          <w:sz w:val="32"/>
          <w:szCs w:val="32"/>
          <w:cs/>
        </w:rPr>
        <w:t>รายงานผล</w:t>
      </w:r>
      <w:r w:rsidRPr="00CC283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76B8A">
        <w:rPr>
          <w:rFonts w:ascii="TH SarabunPSK" w:hAnsi="TH SarabunPSK" w:cs="TH SarabunPSK"/>
          <w:sz w:val="32"/>
          <w:szCs w:val="32"/>
        </w:rPr>
        <w:t>Report</w:t>
      </w:r>
      <w:r w:rsidRPr="00CC283C">
        <w:rPr>
          <w:rFonts w:ascii="TH SarabunPSK" w:hAnsi="TH SarabunPSK" w:cs="TH SarabunPSK"/>
          <w:sz w:val="32"/>
          <w:szCs w:val="32"/>
          <w:cs/>
        </w:rPr>
        <w:t>)</w:t>
      </w:r>
    </w:p>
    <w:p w14:paraId="4830FD8E" w14:textId="77777777" w:rsidR="00505FC8" w:rsidRDefault="00AF4C25" w:rsidP="00505FC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4227C" wp14:editId="0221AC7B">
                <wp:simplePos x="0" y="0"/>
                <wp:positionH relativeFrom="column">
                  <wp:posOffset>2967990</wp:posOffset>
                </wp:positionH>
                <wp:positionV relativeFrom="paragraph">
                  <wp:posOffset>619760</wp:posOffset>
                </wp:positionV>
                <wp:extent cx="2514600" cy="349370"/>
                <wp:effectExtent l="19050" t="19050" r="19050" b="12700"/>
                <wp:wrapNone/>
                <wp:docPr id="88" name="Rounded 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349370"/>
                        </a:xfrm>
                        <a:prstGeom prst="round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D25C29" id="Rounded Rectangle 88" o:spid="_x0000_s1026" style="position:absolute;margin-left:233.7pt;margin-top:48.8pt;width:198pt;height:2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" filled="f" strokecolor="red" strokeweight="3.25pt"/>
            </w:pict>
          </mc:Fallback>
        </mc:AlternateContent>
      </w:r>
      <w:r w:rsidR="00BC0AF3">
        <w:rPr>
          <w:noProof/>
        </w:rPr>
        <w:drawing>
          <wp:inline distT="0" distB="0" distL="0" distR="0" wp14:anchorId="04DCC069" wp14:editId="60E29444">
            <wp:extent cx="5486400" cy="2160345"/>
            <wp:effectExtent l="19050" t="19050" r="19050" b="114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0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C046F" w14:textId="1E6D9F80" w:rsidR="00A163FB" w:rsidRDefault="00A163FB" w:rsidP="00A163F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b/>
          <w:bCs/>
          <w:sz w:val="32"/>
          <w:szCs w:val="32"/>
        </w:rPr>
        <w:t>21</w:t>
      </w:r>
      <w:r w:rsidR="00BC0A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AF4C25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C76B8A">
        <w:rPr>
          <w:rFonts w:ascii="TH SarabunPSK" w:hAnsi="TH SarabunPSK" w:cs="TH SarabunPSK" w:hint="cs"/>
          <w:sz w:val="32"/>
          <w:szCs w:val="32"/>
          <w:cs/>
        </w:rPr>
        <w:t>รายงานผล</w:t>
      </w:r>
      <w:r w:rsidR="00AF4C25">
        <w:rPr>
          <w:rFonts w:ascii="TH SarabunPSK" w:hAnsi="TH SarabunPSK" w:cs="TH SarabunPSK" w:hint="cs"/>
          <w:sz w:val="32"/>
          <w:szCs w:val="32"/>
          <w:cs/>
        </w:rPr>
        <w:t>จากหน้าข้อมูลส่วนตัวที่ “</w:t>
      </w:r>
      <w:r w:rsidR="00AF4C25">
        <w:rPr>
          <w:rFonts w:ascii="TH SarabunPSK" w:hAnsi="TH SarabunPSK" w:cs="TH SarabunPSK"/>
          <w:sz w:val="32"/>
          <w:szCs w:val="32"/>
        </w:rPr>
        <w:t xml:space="preserve">EA </w:t>
      </w:r>
      <w:r w:rsidR="00AF4C25">
        <w:rPr>
          <w:rFonts w:ascii="TH SarabunPSK" w:hAnsi="TH SarabunPSK" w:cs="TH SarabunPSK" w:hint="cs"/>
          <w:sz w:val="32"/>
          <w:szCs w:val="32"/>
          <w:cs/>
        </w:rPr>
        <w:t>ของฉัน”</w:t>
      </w:r>
    </w:p>
    <w:p w14:paraId="38957D81" w14:textId="5FE58900" w:rsidR="008830AC" w:rsidRPr="008830AC" w:rsidRDefault="008830AC" w:rsidP="00712B4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12B40"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712B40">
        <w:rPr>
          <w:rFonts w:ascii="TH SarabunPSK" w:hAnsi="TH SarabunPSK" w:cs="TH SarabunPSK"/>
          <w:sz w:val="32"/>
          <w:szCs w:val="32"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“</w:t>
      </w:r>
      <w:r>
        <w:rPr>
          <w:rFonts w:ascii="TH SarabunPSK" w:hAnsi="TH SarabunPSK" w:cs="TH SarabunPSK"/>
          <w:sz w:val="32"/>
          <w:szCs w:val="32"/>
        </w:rPr>
        <w:t xml:space="preserve">EA </w:t>
      </w:r>
      <w:r>
        <w:rPr>
          <w:rFonts w:ascii="TH SarabunPSK" w:hAnsi="TH SarabunPSK" w:cs="TH SarabunPSK" w:hint="cs"/>
          <w:sz w:val="32"/>
          <w:szCs w:val="32"/>
          <w:cs/>
        </w:rPr>
        <w:t>ของฉัน” จะแสดงชื่อ</w:t>
      </w:r>
      <w:r>
        <w:rPr>
          <w:rFonts w:ascii="TH SarabunPSK" w:hAnsi="TH SarabunPSK" w:cs="TH SarabunPSK"/>
          <w:sz w:val="28"/>
          <w:cs/>
        </w:rPr>
        <w:t>ระบบช่วยการซื้อขายอัตราแลกเปลี่ยนเงินตราระหว่างประเทศ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28"/>
          <w:cs/>
        </w:rPr>
        <w:t>อัตโนมัติ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EA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ก็ต่อเมื่อผู้ใช้ได้ทำการทดสอบจริงเท่านั้น</w:t>
      </w:r>
    </w:p>
    <w:p w14:paraId="22C2D39E" w14:textId="77777777" w:rsidR="005E5CB4" w:rsidRDefault="005E5CB4" w:rsidP="000A293A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A37A4D" wp14:editId="6F5EEDA3">
            <wp:extent cx="5486400" cy="2526783"/>
            <wp:effectExtent l="19050" t="19050" r="19050" b="260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67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D1E34" w14:textId="77777777" w:rsidR="005E5CB4" w:rsidRDefault="009B3533" w:rsidP="000A293A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2EA60F3" wp14:editId="27CF7D81">
            <wp:extent cx="5486400" cy="1989253"/>
            <wp:effectExtent l="19050" t="19050" r="19050" b="114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9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C8781" w14:textId="77777777" w:rsidR="009B3533" w:rsidRDefault="009B3533" w:rsidP="000A293A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5BB468" wp14:editId="5E0E77EE">
            <wp:extent cx="5486400" cy="2022449"/>
            <wp:effectExtent l="19050" t="19050" r="19050" b="165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24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75F2A" w14:textId="1C888801" w:rsidR="000A293A" w:rsidRDefault="000A293A" w:rsidP="000A293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b/>
          <w:bCs/>
          <w:sz w:val="32"/>
          <w:szCs w:val="32"/>
        </w:rPr>
        <w:t>22</w:t>
      </w:r>
      <w:r w:rsidR="00217C4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70547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 w:rsidR="00217C47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3153E9A6" w14:textId="7F567E92" w:rsidR="00EF746C" w:rsidRPr="002A0C09" w:rsidRDefault="00EF746C" w:rsidP="004425E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83148D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2A0C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A0C09">
        <w:rPr>
          <w:rFonts w:ascii="TH SarabunPSK" w:hAnsi="TH SarabunPSK" w:cs="TH SarabunPSK" w:hint="cs"/>
          <w:sz w:val="32"/>
          <w:szCs w:val="32"/>
          <w:cs/>
        </w:rPr>
        <w:t>นั้นมีไว้เพื่อแสดงถึงผลประกอบการของบัญชีซื้อขายโดย</w:t>
      </w:r>
      <w:r w:rsidR="002A0C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55FAB">
        <w:rPr>
          <w:rFonts w:ascii="TH SarabunPSK" w:hAnsi="TH SarabunPSK" w:cs="TH SarabunPSK" w:hint="cs"/>
          <w:sz w:val="32"/>
          <w:szCs w:val="32"/>
          <w:cs/>
        </w:rPr>
        <w:t>เงินสุทธิ (</w:t>
      </w:r>
      <w:r w:rsidR="002A0C09">
        <w:rPr>
          <w:rFonts w:ascii="TH SarabunPSK" w:hAnsi="TH SarabunPSK" w:cs="TH SarabunPSK"/>
          <w:sz w:val="32"/>
          <w:szCs w:val="32"/>
        </w:rPr>
        <w:t>balance</w:t>
      </w:r>
      <w:r w:rsidR="00455FAB">
        <w:rPr>
          <w:rFonts w:ascii="TH SarabunPSK" w:hAnsi="TH SarabunPSK" w:cs="TH SarabunPSK" w:hint="cs"/>
          <w:sz w:val="32"/>
          <w:szCs w:val="32"/>
          <w:cs/>
        </w:rPr>
        <w:t>)</w:t>
      </w:r>
      <w:r w:rsidR="002A0C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A0C09">
        <w:rPr>
          <w:rFonts w:ascii="TH SarabunPSK" w:hAnsi="TH SarabunPSK" w:cs="TH SarabunPSK" w:hint="cs"/>
          <w:sz w:val="32"/>
          <w:szCs w:val="32"/>
          <w:cs/>
        </w:rPr>
        <w:t>จะเป็น</w:t>
      </w:r>
      <w:r w:rsidR="0083148D">
        <w:rPr>
          <w:rFonts w:ascii="TH SarabunPSK" w:hAnsi="TH SarabunPSK" w:cs="TH SarabunPSK" w:hint="cs"/>
          <w:sz w:val="32"/>
          <w:szCs w:val="32"/>
          <w:cs/>
        </w:rPr>
        <w:t>การรายงานผลข้อมูล</w:t>
      </w:r>
      <w:r w:rsidR="002A0C09">
        <w:rPr>
          <w:rFonts w:ascii="TH SarabunPSK" w:hAnsi="TH SarabunPSK" w:cs="TH SarabunPSK" w:hint="cs"/>
          <w:sz w:val="32"/>
          <w:szCs w:val="32"/>
          <w:cs/>
        </w:rPr>
        <w:t>กำไร และขาดทุน ทั้งหมดโดย</w:t>
      </w:r>
      <w:r w:rsidR="00455FAB">
        <w:rPr>
          <w:rFonts w:ascii="TH SarabunPSK" w:hAnsi="TH SarabunPSK" w:cs="TH SarabunPSK" w:hint="cs"/>
          <w:sz w:val="32"/>
          <w:szCs w:val="32"/>
          <w:cs/>
        </w:rPr>
        <w:t>ดงินสุทธิ</w:t>
      </w:r>
      <w:r w:rsidR="002A0C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55FAB">
        <w:rPr>
          <w:rFonts w:ascii="TH SarabunPSK" w:hAnsi="TH SarabunPSK" w:cs="TH SarabunPSK" w:hint="cs"/>
          <w:sz w:val="32"/>
          <w:szCs w:val="32"/>
          <w:cs/>
        </w:rPr>
        <w:t>(</w:t>
      </w:r>
      <w:r w:rsidR="002A0C09">
        <w:rPr>
          <w:rFonts w:ascii="TH SarabunPSK" w:hAnsi="TH SarabunPSK" w:cs="TH SarabunPSK"/>
          <w:sz w:val="32"/>
          <w:szCs w:val="32"/>
        </w:rPr>
        <w:t>balance</w:t>
      </w:r>
      <w:r w:rsidR="00455FAB">
        <w:rPr>
          <w:rFonts w:ascii="TH SarabunPSK" w:hAnsi="TH SarabunPSK" w:cs="TH SarabunPSK" w:hint="cs"/>
          <w:sz w:val="32"/>
          <w:szCs w:val="32"/>
          <w:cs/>
        </w:rPr>
        <w:t>)</w:t>
      </w:r>
      <w:r w:rsidR="002A0C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A0C09">
        <w:rPr>
          <w:rFonts w:ascii="TH SarabunPSK" w:hAnsi="TH SarabunPSK" w:cs="TH SarabunPSK" w:hint="cs"/>
          <w:sz w:val="32"/>
          <w:szCs w:val="32"/>
          <w:cs/>
        </w:rPr>
        <w:t>ที่ดีจะต้องค่อยๆเฉียงขึ้นไปเรื่อยๆ นั่นหมายถึงผลประกอบการรวมของบัญชีมีผลกำไรที่ดี และต่อเนื่อง ส่วน</w:t>
      </w:r>
      <w:r w:rsidR="004425E1">
        <w:rPr>
          <w:rFonts w:ascii="TH SarabunPSK" w:hAnsi="TH SarabunPSK" w:cs="TH SarabunPSK" w:hint="cs"/>
          <w:sz w:val="32"/>
          <w:szCs w:val="32"/>
          <w:cs/>
        </w:rPr>
        <w:t>รายงานผลข้อมูลชั้น</w:t>
      </w:r>
      <w:r w:rsidR="002A0C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25E1">
        <w:rPr>
          <w:rFonts w:ascii="TH SarabunPSK" w:hAnsi="TH SarabunPSK" w:cs="TH SarabunPSK" w:hint="cs"/>
          <w:sz w:val="32"/>
          <w:szCs w:val="32"/>
          <w:cs/>
        </w:rPr>
        <w:t>(</w:t>
      </w:r>
      <w:r w:rsidR="002A0C09">
        <w:rPr>
          <w:rFonts w:ascii="TH SarabunPSK" w:hAnsi="TH SarabunPSK" w:cs="TH SarabunPSK"/>
          <w:sz w:val="32"/>
          <w:szCs w:val="32"/>
        </w:rPr>
        <w:t>Layer</w:t>
      </w:r>
      <w:r w:rsidR="004425E1">
        <w:rPr>
          <w:rFonts w:ascii="TH SarabunPSK" w:hAnsi="TH SarabunPSK" w:cs="TH SarabunPSK" w:hint="cs"/>
          <w:sz w:val="32"/>
          <w:szCs w:val="32"/>
          <w:cs/>
        </w:rPr>
        <w:t>)</w:t>
      </w:r>
      <w:r w:rsidR="002A0C09">
        <w:rPr>
          <w:rFonts w:ascii="TH SarabunPSK" w:hAnsi="TH SarabunPSK" w:cs="TH SarabunPSK"/>
          <w:sz w:val="32"/>
          <w:szCs w:val="32"/>
        </w:rPr>
        <w:t xml:space="preserve"> 1 </w:t>
      </w:r>
      <w:r w:rsidR="002A0C09">
        <w:rPr>
          <w:rFonts w:ascii="TH SarabunPSK" w:hAnsi="TH SarabunPSK" w:cs="TH SarabunPSK"/>
          <w:sz w:val="32"/>
          <w:szCs w:val="32"/>
          <w:cs/>
        </w:rPr>
        <w:t xml:space="preserve">– </w:t>
      </w:r>
      <w:r w:rsidR="002A0C09">
        <w:rPr>
          <w:rFonts w:ascii="TH SarabunPSK" w:hAnsi="TH SarabunPSK" w:cs="TH SarabunPSK"/>
          <w:sz w:val="32"/>
          <w:szCs w:val="32"/>
        </w:rPr>
        <w:t xml:space="preserve">4 </w:t>
      </w:r>
      <w:r w:rsidR="002A0C0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A13999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 w:rsidR="002A0C09">
        <w:rPr>
          <w:rFonts w:ascii="TH SarabunPSK" w:hAnsi="TH SarabunPSK" w:cs="TH SarabunPSK" w:hint="cs"/>
          <w:sz w:val="32"/>
          <w:szCs w:val="32"/>
          <w:cs/>
        </w:rPr>
        <w:t>ขาดทุน โดยที่ไม่มีทุนสำรองอยู่เลย</w:t>
      </w:r>
      <w:r w:rsidR="00FC6A9B">
        <w:rPr>
          <w:rFonts w:ascii="TH SarabunPSK" w:hAnsi="TH SarabunPSK" w:cs="TH SarabunPSK" w:hint="cs"/>
          <w:sz w:val="32"/>
          <w:szCs w:val="32"/>
          <w:cs/>
        </w:rPr>
        <w:t xml:space="preserve"> โดยเมื่อโดนตัดขาดทุนหนึ่งครั้ง </w:t>
      </w:r>
      <w:r w:rsidR="00A13999">
        <w:rPr>
          <w:rFonts w:ascii="TH SarabunPSK" w:hAnsi="TH SarabunPSK" w:cs="TH SarabunPSK" w:hint="cs"/>
          <w:sz w:val="32"/>
          <w:szCs w:val="32"/>
          <w:cs/>
        </w:rPr>
        <w:t>ผล</w:t>
      </w:r>
      <w:r w:rsidR="00FC6A9B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4F16E0">
        <w:rPr>
          <w:rFonts w:ascii="TH SarabunPSK" w:hAnsi="TH SarabunPSK" w:cs="TH SarabunPSK" w:hint="cs"/>
          <w:sz w:val="32"/>
          <w:szCs w:val="32"/>
          <w:cs/>
        </w:rPr>
        <w:t>ชั้น (</w:t>
      </w:r>
      <w:r w:rsidR="00FC6A9B">
        <w:rPr>
          <w:rFonts w:ascii="TH SarabunPSK" w:hAnsi="TH SarabunPSK" w:cs="TH SarabunPSK"/>
          <w:sz w:val="32"/>
          <w:szCs w:val="32"/>
        </w:rPr>
        <w:t>Layer</w:t>
      </w:r>
      <w:r w:rsidR="004F16E0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FC6A9B">
        <w:rPr>
          <w:rFonts w:ascii="TH SarabunPSK" w:hAnsi="TH SarabunPSK" w:cs="TH SarabunPSK"/>
          <w:sz w:val="32"/>
          <w:szCs w:val="32"/>
        </w:rPr>
        <w:t xml:space="preserve">1 </w:t>
      </w:r>
      <w:r w:rsidR="00FC6A9B">
        <w:rPr>
          <w:rFonts w:ascii="TH SarabunPSK" w:hAnsi="TH SarabunPSK" w:cs="TH SarabunPSK" w:hint="cs"/>
          <w:sz w:val="32"/>
          <w:szCs w:val="32"/>
          <w:cs/>
        </w:rPr>
        <w:t xml:space="preserve">ก็จะดิ่งลง และถ้าขาดทุนไปเรื่อยๆ </w:t>
      </w:r>
      <w:r w:rsidR="00A13999">
        <w:rPr>
          <w:rFonts w:ascii="TH SarabunPSK" w:hAnsi="TH SarabunPSK" w:cs="TH SarabunPSK" w:hint="cs"/>
          <w:sz w:val="32"/>
          <w:szCs w:val="32"/>
          <w:cs/>
        </w:rPr>
        <w:t>ผล</w:t>
      </w:r>
      <w:r w:rsidR="00FC6A9B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75D93">
        <w:rPr>
          <w:rFonts w:ascii="TH SarabunPSK" w:hAnsi="TH SarabunPSK" w:cs="TH SarabunPSK" w:hint="cs"/>
          <w:sz w:val="32"/>
          <w:szCs w:val="32"/>
          <w:cs/>
        </w:rPr>
        <w:t>ชั้น</w:t>
      </w:r>
      <w:r w:rsidR="00FC6A9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5D93">
        <w:rPr>
          <w:rFonts w:ascii="TH SarabunPSK" w:hAnsi="TH SarabunPSK" w:cs="TH SarabunPSK" w:hint="cs"/>
          <w:sz w:val="32"/>
          <w:szCs w:val="32"/>
          <w:cs/>
        </w:rPr>
        <w:t>(</w:t>
      </w:r>
      <w:r w:rsidR="00FC6A9B">
        <w:rPr>
          <w:rFonts w:ascii="TH SarabunPSK" w:hAnsi="TH SarabunPSK" w:cs="TH SarabunPSK"/>
          <w:sz w:val="32"/>
          <w:szCs w:val="32"/>
        </w:rPr>
        <w:t>Layer</w:t>
      </w:r>
      <w:r w:rsidR="00575D93">
        <w:rPr>
          <w:rFonts w:ascii="TH SarabunPSK" w:hAnsi="TH SarabunPSK" w:cs="TH SarabunPSK" w:hint="cs"/>
          <w:sz w:val="32"/>
          <w:szCs w:val="32"/>
          <w:cs/>
        </w:rPr>
        <w:t>)</w:t>
      </w:r>
      <w:r w:rsidR="00FC6A9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C6A9B">
        <w:rPr>
          <w:rFonts w:ascii="TH SarabunPSK" w:hAnsi="TH SarabunPSK" w:cs="TH SarabunPSK" w:hint="cs"/>
          <w:sz w:val="32"/>
          <w:szCs w:val="32"/>
          <w:cs/>
        </w:rPr>
        <w:t>ต่อๆไปก็จะดิ่งลง และถ้า</w:t>
      </w:r>
      <w:r w:rsidR="00A13999">
        <w:rPr>
          <w:rFonts w:ascii="TH SarabunPSK" w:hAnsi="TH SarabunPSK" w:cs="TH SarabunPSK" w:hint="cs"/>
          <w:sz w:val="32"/>
          <w:szCs w:val="32"/>
          <w:cs/>
        </w:rPr>
        <w:t>ผลของ</w:t>
      </w:r>
      <w:r w:rsidR="00CA5179">
        <w:rPr>
          <w:rFonts w:ascii="TH SarabunPSK" w:hAnsi="TH SarabunPSK" w:cs="TH SarabunPSK" w:hint="cs"/>
          <w:sz w:val="32"/>
          <w:szCs w:val="32"/>
          <w:cs/>
        </w:rPr>
        <w:t>ชั้น</w:t>
      </w:r>
      <w:r w:rsidR="002A0C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5179">
        <w:rPr>
          <w:rFonts w:ascii="TH SarabunPSK" w:hAnsi="TH SarabunPSK" w:cs="TH SarabunPSK" w:hint="cs"/>
          <w:sz w:val="32"/>
          <w:szCs w:val="32"/>
          <w:cs/>
        </w:rPr>
        <w:t>(</w:t>
      </w:r>
      <w:r w:rsidR="002A0C09">
        <w:rPr>
          <w:rFonts w:ascii="TH SarabunPSK" w:hAnsi="TH SarabunPSK" w:cs="TH SarabunPSK"/>
          <w:sz w:val="32"/>
          <w:szCs w:val="32"/>
        </w:rPr>
        <w:t>Layer</w:t>
      </w:r>
      <w:r w:rsidR="00CA5179">
        <w:rPr>
          <w:rFonts w:ascii="TH SarabunPSK" w:hAnsi="TH SarabunPSK" w:cs="TH SarabunPSK" w:hint="cs"/>
          <w:sz w:val="32"/>
          <w:szCs w:val="32"/>
          <w:cs/>
        </w:rPr>
        <w:t>)</w:t>
      </w:r>
      <w:r w:rsidR="002A0C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A0C09">
        <w:rPr>
          <w:rFonts w:ascii="TH SarabunPSK" w:hAnsi="TH SarabunPSK" w:cs="TH SarabunPSK" w:hint="cs"/>
          <w:sz w:val="32"/>
          <w:szCs w:val="32"/>
          <w:cs/>
        </w:rPr>
        <w:t>ติดลบหลายๆ</w:t>
      </w:r>
      <w:r w:rsidR="00CA5179">
        <w:rPr>
          <w:rFonts w:ascii="TH SarabunPSK" w:hAnsi="TH SarabunPSK" w:cs="TH SarabunPSK" w:hint="cs"/>
          <w:sz w:val="32"/>
          <w:szCs w:val="32"/>
          <w:cs/>
        </w:rPr>
        <w:t>ชั้น</w:t>
      </w:r>
      <w:r w:rsidR="002A0C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5179">
        <w:rPr>
          <w:rFonts w:ascii="TH SarabunPSK" w:hAnsi="TH SarabunPSK" w:cs="TH SarabunPSK" w:hint="cs"/>
          <w:sz w:val="32"/>
          <w:szCs w:val="32"/>
          <w:cs/>
        </w:rPr>
        <w:t>(</w:t>
      </w:r>
      <w:r w:rsidR="002A0C09">
        <w:rPr>
          <w:rFonts w:ascii="TH SarabunPSK" w:hAnsi="TH SarabunPSK" w:cs="TH SarabunPSK"/>
          <w:sz w:val="32"/>
          <w:szCs w:val="32"/>
        </w:rPr>
        <w:t>Layer</w:t>
      </w:r>
      <w:r w:rsidR="00CA5179">
        <w:rPr>
          <w:rFonts w:ascii="TH SarabunPSK" w:hAnsi="TH SarabunPSK" w:cs="TH SarabunPSK" w:hint="cs"/>
          <w:sz w:val="32"/>
          <w:szCs w:val="32"/>
          <w:cs/>
        </w:rPr>
        <w:t>)</w:t>
      </w:r>
      <w:r w:rsidR="002A0C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A0C09">
        <w:rPr>
          <w:rFonts w:ascii="TH SarabunPSK" w:hAnsi="TH SarabunPSK" w:cs="TH SarabunPSK" w:hint="cs"/>
          <w:sz w:val="32"/>
          <w:szCs w:val="32"/>
          <w:cs/>
        </w:rPr>
        <w:t>นั่นหมายถึง ผลประกอบการของบัญชีมีการขาดทุน</w:t>
      </w:r>
      <w:r w:rsidR="00FC6A9B">
        <w:rPr>
          <w:rFonts w:ascii="TH SarabunPSK" w:hAnsi="TH SarabunPSK" w:cs="TH SarabunPSK" w:hint="cs"/>
          <w:sz w:val="32"/>
          <w:szCs w:val="32"/>
          <w:cs/>
        </w:rPr>
        <w:t>และเสี่ยงต่อการล้างบัญชีนั่นเอง</w:t>
      </w:r>
      <w:r w:rsidR="003154D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CFABF7A" w14:textId="77777777" w:rsidR="00DE17B5" w:rsidRDefault="00DE17B5" w:rsidP="00DE17B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ออกจากระบบ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Logout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5A907067" w14:textId="77777777" w:rsidR="000711B0" w:rsidRDefault="008C5087" w:rsidP="00A163F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508989" wp14:editId="6C1BDCE5">
            <wp:extent cx="5486400" cy="1694808"/>
            <wp:effectExtent l="19050" t="19050" r="19050" b="203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4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50B63" w14:textId="6EED6FD2" w:rsidR="00A163FB" w:rsidRPr="00760836" w:rsidRDefault="00A163FB" w:rsidP="00A163F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b/>
          <w:bCs/>
          <w:sz w:val="32"/>
          <w:szCs w:val="32"/>
        </w:rPr>
        <w:t>23</w:t>
      </w:r>
      <w:r w:rsidR="0020714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60836">
        <w:rPr>
          <w:rFonts w:ascii="TH SarabunPSK" w:hAnsi="TH SarabunPSK" w:cs="TH SarabunPSK" w:hint="cs"/>
          <w:sz w:val="32"/>
          <w:szCs w:val="32"/>
          <w:cs/>
        </w:rPr>
        <w:t>ออกจากระบบ</w:t>
      </w:r>
    </w:p>
    <w:p w14:paraId="7802CB59" w14:textId="77777777" w:rsidR="008C5087" w:rsidRDefault="00221129" w:rsidP="00A163F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341815" wp14:editId="03F62B91">
            <wp:extent cx="5486400" cy="1643136"/>
            <wp:effectExtent l="19050" t="19050" r="19050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31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40153D" w14:textId="75474F44" w:rsidR="008C5087" w:rsidRDefault="008C5087" w:rsidP="00A163F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b/>
          <w:bCs/>
          <w:sz w:val="32"/>
          <w:szCs w:val="32"/>
        </w:rPr>
        <w:t>24</w:t>
      </w:r>
      <w:r w:rsidR="0020714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60836">
        <w:rPr>
          <w:rFonts w:ascii="TH SarabunPSK" w:hAnsi="TH SarabunPSK" w:cs="TH SarabunPSK" w:hint="cs"/>
          <w:sz w:val="32"/>
          <w:szCs w:val="32"/>
          <w:cs/>
        </w:rPr>
        <w:t>แจ้งเตือนการออกจากระบบ</w:t>
      </w:r>
    </w:p>
    <w:p w14:paraId="1B7B7B09" w14:textId="77777777" w:rsidR="00DE17B5" w:rsidRDefault="00DE17B5" w:rsidP="00DE17B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5111B1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</w:t>
      </w:r>
      <w:r w:rsidR="009F4AFD">
        <w:rPr>
          <w:rFonts w:ascii="TH SarabunPSK" w:hAnsi="TH SarabunPSK" w:cs="TH SarabunPSK"/>
          <w:sz w:val="32"/>
          <w:szCs w:val="32"/>
        </w:rPr>
        <w:t>4</w:t>
      </w:r>
      <w:r w:rsidR="009F4AFD">
        <w:rPr>
          <w:rFonts w:ascii="TH SarabunPSK" w:hAnsi="TH SarabunPSK" w:cs="TH SarabunPSK"/>
          <w:sz w:val="32"/>
          <w:szCs w:val="32"/>
          <w:cs/>
        </w:rPr>
        <w:t>.</w:t>
      </w:r>
      <w:r w:rsidR="009F4AFD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ส่วนของผู้ดูแลระบบ (</w:t>
      </w:r>
      <w:r>
        <w:rPr>
          <w:rFonts w:ascii="TH SarabunPSK" w:hAnsi="TH SarabunPSK" w:cs="TH SarabunPSK"/>
          <w:sz w:val="32"/>
          <w:szCs w:val="32"/>
        </w:rPr>
        <w:t>backend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B2BD2BF" w14:textId="77777777" w:rsidR="00DE17B5" w:rsidRDefault="00DE17B5" w:rsidP="00DE17B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ระบบจัดการข้อมูลผู้ใช้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2A01DF">
        <w:rPr>
          <w:rFonts w:ascii="TH SarabunPSK" w:hAnsi="TH SarabunPSK" w:cs="TH SarabunPSK"/>
          <w:sz w:val="32"/>
          <w:szCs w:val="32"/>
        </w:rPr>
        <w:t>User management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0B40D85C" w14:textId="77777777" w:rsidR="000711B0" w:rsidRDefault="00212438" w:rsidP="00A163F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804D8E" wp14:editId="15F1FC38">
            <wp:extent cx="4572000" cy="2934051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5002" b="5345"/>
                    <a:stretch/>
                  </pic:blipFill>
                  <pic:spPr bwMode="auto">
                    <a:xfrm>
                      <a:off x="0" y="0"/>
                      <a:ext cx="4572000" cy="2934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8F559" w14:textId="0A7BB3B7" w:rsidR="00A163FB" w:rsidRDefault="00A163FB" w:rsidP="00A163F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b/>
          <w:bCs/>
          <w:sz w:val="32"/>
          <w:szCs w:val="32"/>
        </w:rPr>
        <w:t>25</w:t>
      </w:r>
      <w:r w:rsidR="007744E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6263A">
        <w:rPr>
          <w:rFonts w:ascii="TH SarabunPSK" w:hAnsi="TH SarabunPSK" w:cs="TH SarabunPSK" w:hint="cs"/>
          <w:sz w:val="32"/>
          <w:szCs w:val="32"/>
          <w:cs/>
        </w:rPr>
        <w:t>จัดการข้อมูลผู้ใช้</w:t>
      </w:r>
    </w:p>
    <w:p w14:paraId="3FA92C73" w14:textId="77777777" w:rsidR="00212438" w:rsidRDefault="00212438" w:rsidP="00A163F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80CD00" wp14:editId="7F65C010">
            <wp:extent cx="4572000" cy="1380884"/>
            <wp:effectExtent l="19050" t="19050" r="1905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0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B1ECD" w14:textId="6311F063" w:rsidR="00212438" w:rsidRPr="00A67E06" w:rsidRDefault="00212438" w:rsidP="00A163F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b/>
          <w:bCs/>
          <w:sz w:val="32"/>
          <w:szCs w:val="32"/>
        </w:rPr>
        <w:t>26</w:t>
      </w:r>
      <w:r w:rsidR="00A67E0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A67E06">
        <w:rPr>
          <w:rFonts w:ascii="TH SarabunPSK" w:hAnsi="TH SarabunPSK" w:cs="TH SarabunPSK" w:hint="cs"/>
          <w:sz w:val="32"/>
          <w:szCs w:val="32"/>
          <w:cs/>
        </w:rPr>
        <w:t>บันทึกการเปลี่ยนแปลงข้อมูล</w:t>
      </w:r>
    </w:p>
    <w:p w14:paraId="23799550" w14:textId="77777777" w:rsidR="00212438" w:rsidRDefault="00920513" w:rsidP="00A163F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4896A0" wp14:editId="7D863034">
            <wp:extent cx="4572000" cy="1311258"/>
            <wp:effectExtent l="19050" t="19050" r="19050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1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1D4B0" w14:textId="22114B48" w:rsidR="00920513" w:rsidRPr="00A67E06" w:rsidRDefault="00920513" w:rsidP="00A163F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b/>
          <w:bCs/>
          <w:sz w:val="32"/>
          <w:szCs w:val="32"/>
        </w:rPr>
        <w:t>27</w:t>
      </w:r>
      <w:r w:rsidR="00FF7F5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67E06">
        <w:rPr>
          <w:rFonts w:ascii="TH SarabunPSK" w:hAnsi="TH SarabunPSK" w:cs="TH SarabunPSK" w:hint="cs"/>
          <w:sz w:val="32"/>
          <w:szCs w:val="32"/>
          <w:cs/>
        </w:rPr>
        <w:t>บัญชีผู้ใช้ถูกระงับการใช้งาน</w:t>
      </w:r>
    </w:p>
    <w:p w14:paraId="49618E5E" w14:textId="4E420FC9" w:rsidR="00DD3E8F" w:rsidRDefault="005351C8" w:rsidP="00E7483E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B16759">
        <w:rPr>
          <w:rFonts w:ascii="TH SarabunPSK" w:hAnsi="TH SarabunPSK" w:cs="TH SarabunPSK"/>
          <w:sz w:val="32"/>
          <w:szCs w:val="32"/>
        </w:rPr>
        <w:t>4</w:t>
      </w:r>
      <w:r w:rsidR="00B16759">
        <w:rPr>
          <w:rFonts w:ascii="TH SarabunPSK" w:hAnsi="TH SarabunPSK" w:cs="TH SarabunPSK"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sz w:val="32"/>
          <w:szCs w:val="32"/>
        </w:rPr>
        <w:t>25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ผู้ดูแลระบบสามารถจัดการข้อมูลผู้ใช้งานได้ เช่น เพิ่มผู้ใช้ แก้ไขข้อมูลผู้ใช้ และระงับ การใช้งานผู้ใช้ได้</w:t>
      </w:r>
      <w:r w:rsidR="00DF5C4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F5C46">
        <w:rPr>
          <w:rFonts w:ascii="TH SarabunPSK" w:hAnsi="TH SarabunPSK" w:cs="TH SarabunPSK" w:hint="cs"/>
          <w:sz w:val="32"/>
          <w:szCs w:val="32"/>
          <w:cs/>
        </w:rPr>
        <w:t xml:space="preserve">เมื่อผู้ดูแลระบบทำการดังกล่าวระบบจะแจ้งเตือนการบันทึกการเปลี่ยนแปลงดังรูป </w:t>
      </w:r>
      <w:r w:rsidR="00DF5C46">
        <w:rPr>
          <w:rFonts w:ascii="TH SarabunPSK" w:hAnsi="TH SarabunPSK" w:cs="TH SarabunPSK"/>
          <w:sz w:val="32"/>
          <w:szCs w:val="32"/>
        </w:rPr>
        <w:t>4</w:t>
      </w:r>
      <w:r w:rsidR="00DF5C46">
        <w:rPr>
          <w:rFonts w:ascii="TH SarabunPSK" w:hAnsi="TH SarabunPSK" w:cs="TH SarabunPSK"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sz w:val="32"/>
          <w:szCs w:val="32"/>
        </w:rPr>
        <w:t>26</w:t>
      </w:r>
      <w:r w:rsidR="00DF5C46">
        <w:rPr>
          <w:rFonts w:ascii="TH SarabunPSK" w:hAnsi="TH SarabunPSK" w:cs="TH SarabunPSK"/>
          <w:sz w:val="32"/>
          <w:szCs w:val="32"/>
        </w:rPr>
        <w:t xml:space="preserve"> </w:t>
      </w:r>
      <w:r w:rsidR="00DF5C46">
        <w:rPr>
          <w:rFonts w:ascii="TH SarabunPSK" w:hAnsi="TH SarabunPSK" w:cs="TH SarabunPSK" w:hint="cs"/>
          <w:sz w:val="32"/>
          <w:szCs w:val="32"/>
          <w:cs/>
        </w:rPr>
        <w:t xml:space="preserve">หากผู้ดูแลระบบระงับการใช้งานผู้ใช้ เมื่อผู้ใช้เข้าระบบจะแจ้งเตือนดังภาพที่ </w:t>
      </w:r>
      <w:r w:rsidR="00DF5C46">
        <w:rPr>
          <w:rFonts w:ascii="TH SarabunPSK" w:hAnsi="TH SarabunPSK" w:cs="TH SarabunPSK"/>
          <w:sz w:val="32"/>
          <w:szCs w:val="32"/>
        </w:rPr>
        <w:t>4</w:t>
      </w:r>
      <w:r w:rsidR="00DF5C46">
        <w:rPr>
          <w:rFonts w:ascii="TH SarabunPSK" w:hAnsi="TH SarabunPSK" w:cs="TH SarabunPSK"/>
          <w:sz w:val="32"/>
          <w:szCs w:val="32"/>
          <w:cs/>
        </w:rPr>
        <w:t>.</w:t>
      </w:r>
      <w:r w:rsidR="00712B40">
        <w:rPr>
          <w:rFonts w:ascii="TH SarabunPSK" w:hAnsi="TH SarabunPSK" w:cs="TH SarabunPSK"/>
          <w:sz w:val="32"/>
          <w:szCs w:val="32"/>
        </w:rPr>
        <w:t>27</w:t>
      </w:r>
      <w:r w:rsidR="00DF5C46">
        <w:rPr>
          <w:rFonts w:ascii="TH SarabunPSK" w:hAnsi="TH SarabunPSK" w:cs="TH SarabunPSK"/>
          <w:sz w:val="32"/>
          <w:szCs w:val="32"/>
        </w:rPr>
        <w:t xml:space="preserve"> </w:t>
      </w:r>
      <w:r w:rsidR="00DF5C46">
        <w:rPr>
          <w:rFonts w:ascii="TH SarabunPSK" w:hAnsi="TH SarabunPSK" w:cs="TH SarabunPSK" w:hint="cs"/>
          <w:sz w:val="32"/>
          <w:szCs w:val="32"/>
          <w:cs/>
        </w:rPr>
        <w:t>และไม่สามารถเข้าระบบได้</w:t>
      </w:r>
      <w:r w:rsidR="006118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18C9" w:rsidRPr="006118C9">
        <w:rPr>
          <w:rFonts w:ascii="TH SarabunPSK" w:hAnsi="TH SarabunPSK" w:cs="TH SarabunPSK"/>
          <w:sz w:val="32"/>
          <w:szCs w:val="32"/>
          <w:cs/>
        </w:rPr>
        <w:t>ตามแผนภาพแสดงการทำงาน (</w:t>
      </w:r>
      <w:r w:rsidR="006118C9" w:rsidRPr="006118C9">
        <w:rPr>
          <w:rFonts w:ascii="TH SarabunPSK" w:hAnsi="TH SarabunPSK" w:cs="TH SarabunPSK"/>
          <w:sz w:val="32"/>
          <w:szCs w:val="32"/>
        </w:rPr>
        <w:t>Use Case diagram</w:t>
      </w:r>
      <w:r w:rsidR="006118C9" w:rsidRPr="006118C9">
        <w:rPr>
          <w:rFonts w:ascii="TH SarabunPSK" w:hAnsi="TH SarabunPSK" w:cs="TH SarabunPSK"/>
          <w:sz w:val="32"/>
          <w:szCs w:val="32"/>
          <w:cs/>
        </w:rPr>
        <w:t>) ของระบบ</w:t>
      </w:r>
      <w:r w:rsidR="006118C9">
        <w:rPr>
          <w:rFonts w:ascii="TH SarabunPSK" w:hAnsi="TH SarabunPSK" w:cs="TH SarabunPSK" w:hint="cs"/>
          <w:sz w:val="32"/>
          <w:szCs w:val="32"/>
          <w:cs/>
        </w:rPr>
        <w:t>แสดงผลการจัดการผู้ใช้</w:t>
      </w:r>
      <w:r w:rsidR="006118C9" w:rsidRPr="006118C9">
        <w:rPr>
          <w:rFonts w:ascii="TH SarabunPSK" w:hAnsi="TH SarabunPSK" w:cs="TH SarabunPSK"/>
          <w:sz w:val="32"/>
          <w:szCs w:val="32"/>
          <w:cs/>
        </w:rPr>
        <w:t xml:space="preserve"> และ การออกแบบหน้าเว็บไซต์</w:t>
      </w:r>
      <w:r w:rsidR="006118C9">
        <w:rPr>
          <w:rFonts w:ascii="TH SarabunPSK" w:hAnsi="TH SarabunPSK" w:cs="TH SarabunPSK" w:hint="cs"/>
          <w:sz w:val="32"/>
          <w:szCs w:val="32"/>
          <w:cs/>
        </w:rPr>
        <w:t>แสดงผลการจัดการผู้ใช้</w:t>
      </w:r>
      <w:r w:rsidR="006118C9">
        <w:rPr>
          <w:rFonts w:ascii="TH SarabunPSK" w:hAnsi="TH SarabunPSK" w:cs="TH SarabunPSK"/>
          <w:sz w:val="32"/>
          <w:szCs w:val="32"/>
          <w:cs/>
        </w:rPr>
        <w:t>ดังรูปที่ 3.</w:t>
      </w:r>
      <w:r w:rsidR="00A02A48">
        <w:rPr>
          <w:rFonts w:ascii="TH SarabunPSK" w:hAnsi="TH SarabunPSK" w:cs="TH SarabunPSK"/>
          <w:sz w:val="32"/>
          <w:szCs w:val="32"/>
        </w:rPr>
        <w:t>26</w:t>
      </w:r>
    </w:p>
    <w:p w14:paraId="2D0D4BD0" w14:textId="48246FF2" w:rsidR="0078089F" w:rsidRDefault="00A339CC" w:rsidP="0078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E64132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BD616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BD6163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การทดสอบ โค้ดโปรแกรมที่ได้จาก</w:t>
      </w:r>
      <w:r w:rsidR="0046064F">
        <w:rPr>
          <w:rFonts w:ascii="TH SarabunPSK" w:hAnsi="TH SarabunPSK" w:cs="TH SarabunPSK" w:hint="cs"/>
          <w:b/>
          <w:bCs/>
          <w:sz w:val="32"/>
          <w:szCs w:val="32"/>
          <w:cs/>
        </w:rPr>
        <w:t>เว็บ</w:t>
      </w:r>
      <w:r w:rsidR="00BD6163">
        <w:rPr>
          <w:rFonts w:ascii="TH SarabunPSK" w:hAnsi="TH SarabunPSK" w:cs="TH SarabunPSK" w:hint="cs"/>
          <w:b/>
          <w:bCs/>
          <w:sz w:val="32"/>
          <w:szCs w:val="32"/>
          <w:cs/>
        </w:rPr>
        <w:t>ไซต์ ตามเงื่อนไขที่ระบุ</w:t>
      </w:r>
    </w:p>
    <w:p w14:paraId="07EB6A22" w14:textId="5A78EBA3" w:rsidR="00DD3E8F" w:rsidRDefault="00DA45E7" w:rsidP="00DA45E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5111B1">
        <w:rPr>
          <w:rFonts w:ascii="TH SarabunPSK" w:hAnsi="TH SarabunPSK" w:cs="TH SarabunPSK"/>
          <w:sz w:val="32"/>
          <w:szCs w:val="32"/>
          <w:cs/>
        </w:rPr>
        <w:t xml:space="preserve">            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ส่วนการใช้งาน </w:t>
      </w:r>
      <w:r w:rsidR="00C0563C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C0563C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C0563C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0563C">
        <w:rPr>
          <w:rFonts w:ascii="TH SarabunPSK" w:hAnsi="TH SarabunPSK" w:cs="TH SarabunPSK"/>
          <w:sz w:val="32"/>
          <w:szCs w:val="32"/>
        </w:rPr>
        <w:t>EA</w:t>
      </w:r>
      <w:r w:rsidR="00C0563C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C0563C" w:rsidRPr="00403FE2">
        <w:rPr>
          <w:rFonts w:ascii="TH SarabunPSK" w:hAnsi="TH SarabunPSK" w:cs="TH SarabunPSK"/>
          <w:sz w:val="32"/>
          <w:szCs w:val="32"/>
        </w:rPr>
        <w:t>Expert Advisor</w:t>
      </w:r>
      <w:r w:rsidR="00C0563C" w:rsidRPr="00403FE2">
        <w:rPr>
          <w:rFonts w:ascii="TH SarabunPSK" w:hAnsi="TH SarabunPSK" w:cs="TH SarabunPSK"/>
          <w:sz w:val="32"/>
          <w:szCs w:val="32"/>
          <w:cs/>
        </w:rPr>
        <w:t>)</w:t>
      </w:r>
    </w:p>
    <w:p w14:paraId="265F43D6" w14:textId="3F24032E" w:rsidR="001761C2" w:rsidRDefault="001B2B64" w:rsidP="001B2B6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2A8DE56" wp14:editId="1FF4279D">
            <wp:extent cx="5457190" cy="2775966"/>
            <wp:effectExtent l="19050" t="19050" r="10160" b="24765"/>
            <wp:docPr id="123" name="Picture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27759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01DCC" w14:textId="77777777" w:rsidR="00D370D5" w:rsidRDefault="00B51351" w:rsidP="0098254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A4A82">
        <w:rPr>
          <w:rFonts w:ascii="TH SarabunPSK" w:hAnsi="TH SarabunPSK" w:cs="TH SarabunPSK"/>
          <w:b/>
          <w:bCs/>
          <w:sz w:val="32"/>
          <w:szCs w:val="32"/>
        </w:rPr>
        <w:t>28</w:t>
      </w:r>
      <w:r w:rsidR="00022C0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41943" w:rsidRPr="00741943">
        <w:rPr>
          <w:rFonts w:ascii="TH SarabunPSK" w:hAnsi="TH SarabunPSK" w:cs="TH SarabunPSK"/>
          <w:sz w:val="32"/>
          <w:szCs w:val="32"/>
          <w:cs/>
        </w:rPr>
        <w:t xml:space="preserve">การเปิดใช้งาน </w:t>
      </w:r>
      <w:r w:rsidR="00D370D5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D370D5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D370D5" w:rsidRPr="00403FE2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FBA2536" w14:textId="0CA3D256" w:rsidR="00741943" w:rsidRDefault="00D370D5" w:rsidP="0098254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03FE2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EA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403FE2">
        <w:rPr>
          <w:rFonts w:ascii="TH SarabunPSK" w:hAnsi="TH SarabunPSK" w:cs="TH SarabunPSK"/>
          <w:sz w:val="32"/>
          <w:szCs w:val="32"/>
        </w:rPr>
        <w:t>Expert Advisor</w:t>
      </w:r>
      <w:r w:rsidRPr="00403FE2">
        <w:rPr>
          <w:rFonts w:ascii="TH SarabunPSK" w:hAnsi="TH SarabunPSK" w:cs="TH SarabunPSK"/>
          <w:sz w:val="32"/>
          <w:szCs w:val="32"/>
          <w:cs/>
        </w:rPr>
        <w:t>)</w:t>
      </w:r>
    </w:p>
    <w:p w14:paraId="1F1B04F6" w14:textId="714972D5" w:rsidR="006A4A82" w:rsidRDefault="006604E3" w:rsidP="00876AC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604E3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="006A4A82">
        <w:rPr>
          <w:rFonts w:ascii="TH SarabunPSK" w:hAnsi="TH SarabunPSK" w:cs="TH SarabunPSK"/>
          <w:sz w:val="32"/>
          <w:szCs w:val="32"/>
          <w:cs/>
        </w:rPr>
        <w:t>4.2</w:t>
      </w:r>
      <w:r w:rsidR="006A4A82">
        <w:rPr>
          <w:rFonts w:ascii="TH SarabunPSK" w:hAnsi="TH SarabunPSK" w:cs="TH SarabunPSK"/>
          <w:sz w:val="32"/>
          <w:szCs w:val="32"/>
        </w:rPr>
        <w:t>8</w:t>
      </w:r>
      <w:r w:rsidRPr="006604E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75BE2">
        <w:rPr>
          <w:rFonts w:ascii="TH SarabunPSK" w:hAnsi="TH SarabunPSK" w:cs="TH SarabunPSK" w:hint="cs"/>
          <w:sz w:val="32"/>
          <w:szCs w:val="32"/>
          <w:cs/>
        </w:rPr>
        <w:t>เป็นการแสดงภาพรวมของโปรแกรมเมต้าเทรดเดอร์โฟร์</w:t>
      </w:r>
      <w:r w:rsidR="00375B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2D4976">
        <w:rPr>
          <w:rFonts w:ascii="TH SarabunPSK" w:hAnsi="TH SarabunPSK" w:cs="TH SarabunPSK"/>
          <w:sz w:val="32"/>
          <w:szCs w:val="32"/>
        </w:rPr>
        <w:t>MetaTrader 4</w:t>
      </w:r>
      <w:r w:rsidR="00375BE2">
        <w:rPr>
          <w:rFonts w:ascii="TH SarabunPSK" w:hAnsi="TH SarabunPSK" w:cs="TH SarabunPSK"/>
          <w:sz w:val="32"/>
          <w:szCs w:val="32"/>
          <w:cs/>
        </w:rPr>
        <w:t>)</w:t>
      </w:r>
      <w:r w:rsidR="002D497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D4976">
        <w:rPr>
          <w:rFonts w:ascii="TH SarabunPSK" w:hAnsi="TH SarabunPSK" w:cs="TH SarabunPSK" w:hint="cs"/>
          <w:sz w:val="32"/>
          <w:szCs w:val="32"/>
          <w:cs/>
        </w:rPr>
        <w:t>และการเปิดใช้งาน</w:t>
      </w:r>
      <w:r w:rsidR="002D4976">
        <w:rPr>
          <w:rFonts w:ascii="TH SarabunPSK" w:hAnsi="TH SarabunPSK" w:cs="TH SarabunPSK"/>
          <w:sz w:val="28"/>
          <w:cs/>
        </w:rPr>
        <w:t>ระบบช่วยการ</w:t>
      </w:r>
      <w:r w:rsidR="00DA6101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DA6101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DA6101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DA6101">
        <w:rPr>
          <w:rFonts w:ascii="TH SarabunPSK" w:hAnsi="TH SarabunPSK" w:cs="TH SarabunPSK"/>
          <w:sz w:val="32"/>
          <w:szCs w:val="32"/>
        </w:rPr>
        <w:t>EA</w:t>
      </w:r>
      <w:r w:rsidR="00DA6101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DA6101" w:rsidRPr="00403FE2">
        <w:rPr>
          <w:rFonts w:ascii="TH SarabunPSK" w:hAnsi="TH SarabunPSK" w:cs="TH SarabunPSK"/>
          <w:sz w:val="32"/>
          <w:szCs w:val="32"/>
        </w:rPr>
        <w:t>Expert Advisor</w:t>
      </w:r>
      <w:r w:rsidR="00DA6101" w:rsidRPr="00403FE2">
        <w:rPr>
          <w:rFonts w:ascii="TH SarabunPSK" w:hAnsi="TH SarabunPSK" w:cs="TH SarabunPSK"/>
          <w:sz w:val="32"/>
          <w:szCs w:val="32"/>
          <w:cs/>
        </w:rPr>
        <w:t>)</w:t>
      </w:r>
      <w:r w:rsidR="002D497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D497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2D4976">
        <w:rPr>
          <w:rFonts w:ascii="TH SarabunPSK" w:hAnsi="TH SarabunPSK" w:cs="TH SarabunPSK" w:hint="cs"/>
          <w:sz w:val="32"/>
          <w:szCs w:val="32"/>
          <w:cs/>
        </w:rPr>
        <w:t>การทำงานหล</w:t>
      </w:r>
      <w:r w:rsidR="00402322">
        <w:rPr>
          <w:rFonts w:ascii="TH SarabunPSK" w:hAnsi="TH SarabunPSK" w:cs="TH SarabunPSK" w:hint="cs"/>
          <w:sz w:val="32"/>
          <w:szCs w:val="32"/>
          <w:cs/>
        </w:rPr>
        <w:t>ักๆจะมีอยู่ 6 ส่วน</w:t>
      </w:r>
      <w:r w:rsidR="002D4976">
        <w:rPr>
          <w:rFonts w:ascii="TH SarabunPSK" w:hAnsi="TH SarabunPSK" w:cs="TH SarabunPSK" w:hint="cs"/>
          <w:sz w:val="32"/>
          <w:szCs w:val="32"/>
          <w:cs/>
        </w:rPr>
        <w:t>ด้วยกั</w:t>
      </w:r>
      <w:r w:rsidR="006A4A82">
        <w:rPr>
          <w:rFonts w:ascii="TH SarabunPSK" w:hAnsi="TH SarabunPSK" w:cs="TH SarabunPSK" w:hint="cs"/>
          <w:sz w:val="32"/>
          <w:szCs w:val="32"/>
          <w:cs/>
        </w:rPr>
        <w:t>นคือ</w:t>
      </w:r>
    </w:p>
    <w:p w14:paraId="52B53F7A" w14:textId="66B8CF6B" w:rsidR="006A4A82" w:rsidRDefault="00A54B48" w:rsidP="006A4A8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 w:rsidR="00402322">
        <w:rPr>
          <w:rFonts w:ascii="TH SarabunPSK" w:hAnsi="TH SarabunPSK" w:cs="TH SarabunPSK" w:hint="cs"/>
          <w:sz w:val="32"/>
          <w:szCs w:val="32"/>
          <w:cs/>
        </w:rPr>
        <w:t>1</w:t>
      </w:r>
      <w:r w:rsidR="00402322">
        <w:rPr>
          <w:rFonts w:ascii="TH SarabunPSK" w:hAnsi="TH SarabunPSK" w:cs="TH SarabunPSK"/>
          <w:sz w:val="32"/>
          <w:szCs w:val="32"/>
          <w:cs/>
        </w:rPr>
        <w:t>)</w:t>
      </w:r>
      <w:r w:rsidR="002D49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6A4A82">
        <w:rPr>
          <w:rFonts w:ascii="TH SarabunPSK" w:hAnsi="TH SarabunPSK" w:cs="TH SarabunPSK" w:hint="cs"/>
          <w:sz w:val="32"/>
          <w:szCs w:val="32"/>
          <w:cs/>
        </w:rPr>
        <w:t>แสดงคู่เงิน</w:t>
      </w:r>
    </w:p>
    <w:p w14:paraId="49E46D08" w14:textId="4C49FD4C" w:rsidR="006A4A82" w:rsidRDefault="00A54B48" w:rsidP="006A4A8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 w:rsidR="00402322">
        <w:rPr>
          <w:rFonts w:ascii="TH SarabunPSK" w:hAnsi="TH SarabunPSK" w:cs="TH SarabunPSK" w:hint="cs"/>
          <w:sz w:val="32"/>
          <w:szCs w:val="32"/>
          <w:cs/>
        </w:rPr>
        <w:t>2</w:t>
      </w:r>
      <w:r w:rsidR="0040232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01550">
        <w:rPr>
          <w:rFonts w:ascii="TH SarabunPSK" w:hAnsi="TH SarabunPSK" w:cs="TH SarabunPSK"/>
          <w:sz w:val="32"/>
          <w:szCs w:val="32"/>
          <w:cs/>
        </w:rPr>
        <w:t>ส่วน</w:t>
      </w:r>
      <w:r w:rsidR="00402322" w:rsidRPr="00402322">
        <w:rPr>
          <w:rFonts w:ascii="TH SarabunPSK" w:hAnsi="TH SarabunPSK" w:cs="TH SarabunPSK"/>
          <w:sz w:val="32"/>
          <w:szCs w:val="32"/>
          <w:cs/>
        </w:rPr>
        <w:t>แสดงรายชื่อระบบช่วยการซื้อขายอัตราแลกเปลี่ยนเงินตราระหว่างประเทศ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</w:p>
    <w:p w14:paraId="71D523A5" w14:textId="5827F56D" w:rsidR="006A4A82" w:rsidRDefault="00A54B48" w:rsidP="006A4A8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 w:rsidR="00402322">
        <w:rPr>
          <w:rFonts w:ascii="TH SarabunPSK" w:hAnsi="TH SarabunPSK" w:cs="TH SarabunPSK"/>
          <w:sz w:val="32"/>
          <w:szCs w:val="32"/>
        </w:rPr>
        <w:t>3</w:t>
      </w:r>
      <w:r w:rsidR="0040232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01550">
        <w:rPr>
          <w:rFonts w:ascii="TH SarabunPSK" w:hAnsi="TH SarabunPSK" w:cs="TH SarabunPSK"/>
          <w:sz w:val="32"/>
          <w:szCs w:val="32"/>
          <w:cs/>
        </w:rPr>
        <w:t>ส่วน</w:t>
      </w:r>
      <w:r w:rsidR="00402322" w:rsidRPr="00402322">
        <w:rPr>
          <w:rFonts w:ascii="TH SarabunPSK" w:hAnsi="TH SarabunPSK" w:cs="TH SarabunPSK"/>
          <w:sz w:val="32"/>
          <w:szCs w:val="32"/>
          <w:cs/>
        </w:rPr>
        <w:t>แสดงรายละเอียดคำสั่งการซื้อขาย</w:t>
      </w:r>
    </w:p>
    <w:p w14:paraId="571552B8" w14:textId="4E47EF76" w:rsidR="006A4A82" w:rsidRDefault="00A54B48" w:rsidP="006A4A8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 w:rsidR="00402322">
        <w:rPr>
          <w:rFonts w:ascii="TH SarabunPSK" w:hAnsi="TH SarabunPSK" w:cs="TH SarabunPSK"/>
          <w:sz w:val="32"/>
          <w:szCs w:val="32"/>
        </w:rPr>
        <w:t>4</w:t>
      </w:r>
      <w:r w:rsidR="0040232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01550">
        <w:rPr>
          <w:rFonts w:ascii="TH SarabunPSK" w:hAnsi="TH SarabunPSK" w:cs="TH SarabunPSK"/>
          <w:sz w:val="32"/>
          <w:szCs w:val="32"/>
          <w:cs/>
        </w:rPr>
        <w:t>ส่วน</w:t>
      </w:r>
      <w:r w:rsidR="00402322" w:rsidRPr="00402322">
        <w:rPr>
          <w:rFonts w:ascii="TH SarabunPSK" w:hAnsi="TH SarabunPSK" w:cs="TH SarabunPSK"/>
          <w:sz w:val="32"/>
          <w:szCs w:val="32"/>
          <w:cs/>
        </w:rPr>
        <w:t>แสดงรายละเอียดค่าสถานะของระบบการซื้อขายอัตราแลกเปลี่ยนเงินตราระหว่างประเทศ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</w:p>
    <w:p w14:paraId="66CD30C7" w14:textId="5E51D7F6" w:rsidR="006A4A82" w:rsidRDefault="00A54B48" w:rsidP="006A4A8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 w:rsidR="00402322">
        <w:rPr>
          <w:rFonts w:ascii="TH SarabunPSK" w:hAnsi="TH SarabunPSK" w:cs="TH SarabunPSK"/>
          <w:sz w:val="32"/>
          <w:szCs w:val="32"/>
        </w:rPr>
        <w:t>5</w:t>
      </w:r>
      <w:r w:rsidR="0040232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01550">
        <w:rPr>
          <w:rFonts w:ascii="TH SarabunPSK" w:hAnsi="TH SarabunPSK" w:cs="TH SarabunPSK"/>
          <w:sz w:val="32"/>
          <w:szCs w:val="32"/>
          <w:cs/>
        </w:rPr>
        <w:t>ส่วน</w:t>
      </w:r>
      <w:r w:rsidR="00402322" w:rsidRPr="00402322">
        <w:rPr>
          <w:rFonts w:ascii="TH SarabunPSK" w:hAnsi="TH SarabunPSK" w:cs="TH SarabunPSK"/>
          <w:sz w:val="32"/>
          <w:szCs w:val="32"/>
          <w:cs/>
        </w:rPr>
        <w:t>แสดงสถานะการทำงานของระบบการซื้อขายอัตราแลกเปลี่ยนเงินตราระหว่างประเทศ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</w:p>
    <w:p w14:paraId="13325280" w14:textId="4364693B" w:rsidR="00982540" w:rsidRPr="00402322" w:rsidRDefault="00A54B48" w:rsidP="006A4A8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 w:rsidR="00402322">
        <w:rPr>
          <w:rFonts w:ascii="TH SarabunPSK" w:hAnsi="TH SarabunPSK" w:cs="TH SarabunPSK" w:hint="cs"/>
          <w:sz w:val="32"/>
          <w:szCs w:val="32"/>
          <w:cs/>
        </w:rPr>
        <w:t>6</w:t>
      </w:r>
      <w:r w:rsidR="0040232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01550">
        <w:rPr>
          <w:rFonts w:ascii="TH SarabunPSK" w:hAnsi="TH SarabunPSK" w:cs="TH SarabunPSK"/>
          <w:sz w:val="32"/>
          <w:szCs w:val="32"/>
          <w:cs/>
        </w:rPr>
        <w:t>ส่วน</w:t>
      </w:r>
      <w:r w:rsidR="00402322" w:rsidRPr="00402322">
        <w:rPr>
          <w:rFonts w:ascii="TH SarabunPSK" w:hAnsi="TH SarabunPSK" w:cs="TH SarabunPSK"/>
          <w:sz w:val="32"/>
          <w:szCs w:val="32"/>
          <w:cs/>
        </w:rPr>
        <w:t>เลือกกรอบเวลา</w:t>
      </w:r>
    </w:p>
    <w:p w14:paraId="4F9C720A" w14:textId="14A1CC8B" w:rsidR="008830AC" w:rsidRDefault="008830AC" w:rsidP="00876AC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3DC243" w14:textId="5BA1471E" w:rsidR="008830AC" w:rsidRDefault="008830AC" w:rsidP="00876AC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4F489E7" w14:textId="77777777" w:rsidR="008830AC" w:rsidRPr="008830AC" w:rsidRDefault="008830AC" w:rsidP="008830AC">
      <w:pPr>
        <w:rPr>
          <w:rFonts w:ascii="TH SarabunPSK" w:hAnsi="TH SarabunPSK" w:cs="TH SarabunPSK"/>
          <w:sz w:val="32"/>
          <w:szCs w:val="32"/>
          <w:cs/>
        </w:rPr>
      </w:pPr>
    </w:p>
    <w:p w14:paraId="35F28CCE" w14:textId="6CFE2A5F" w:rsidR="008830AC" w:rsidRPr="008830AC" w:rsidRDefault="00DD3E8F" w:rsidP="004D6CE3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06B023E" wp14:editId="74A07B16">
            <wp:extent cx="2428875" cy="2190750"/>
            <wp:effectExtent l="19050" t="19050" r="28575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90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3AABB" w14:textId="0E8E369A" w:rsidR="008830AC" w:rsidRPr="005462CA" w:rsidRDefault="008830AC" w:rsidP="004D6CE3">
      <w:pPr>
        <w:tabs>
          <w:tab w:val="left" w:pos="1065"/>
        </w:tabs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D6CE3">
        <w:rPr>
          <w:rFonts w:ascii="TH SarabunPSK" w:hAnsi="TH SarabunPSK" w:cs="TH SarabunPSK"/>
          <w:b/>
          <w:bCs/>
          <w:sz w:val="32"/>
          <w:szCs w:val="32"/>
        </w:rPr>
        <w:t>29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E01550" w:rsidRPr="005462CA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5462CA">
        <w:rPr>
          <w:rFonts w:ascii="TH SarabunPSK" w:hAnsi="TH SarabunPSK" w:cs="TH SarabunPSK" w:hint="cs"/>
          <w:sz w:val="32"/>
          <w:szCs w:val="32"/>
          <w:cs/>
        </w:rPr>
        <w:t>แสดงคู่เงิน</w:t>
      </w:r>
    </w:p>
    <w:p w14:paraId="6A56253F" w14:textId="7DE19E3F" w:rsidR="004D6CE3" w:rsidRDefault="004D6CE3" w:rsidP="004D6CE3">
      <w:pPr>
        <w:tabs>
          <w:tab w:val="left" w:pos="1065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8830AC"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/>
          <w:sz w:val="32"/>
          <w:szCs w:val="32"/>
        </w:rPr>
        <w:t>29</w:t>
      </w:r>
      <w:r w:rsidR="008830AC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8830AC">
        <w:rPr>
          <w:rFonts w:ascii="TH SarabunPSK" w:hAnsi="TH SarabunPSK" w:cs="TH SarabunPSK" w:hint="cs"/>
          <w:sz w:val="32"/>
          <w:szCs w:val="32"/>
          <w:cs/>
        </w:rPr>
        <w:t>ที่แสดงคู่เงินทั้งหมดที่เปิดให้เราสามารถส่งคำสั่งการซื้อขายได้</w:t>
      </w:r>
    </w:p>
    <w:p w14:paraId="5048E795" w14:textId="05DFDFC5" w:rsidR="008830AC" w:rsidRDefault="00DD3E8F" w:rsidP="004D6CE3">
      <w:pPr>
        <w:tabs>
          <w:tab w:val="left" w:pos="106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65E35D7" wp14:editId="4B9EFF04">
            <wp:extent cx="2419350" cy="2181225"/>
            <wp:effectExtent l="19050" t="19050" r="19050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181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D0187" w14:textId="0E73AD54" w:rsidR="008830AC" w:rsidRPr="008830AC" w:rsidRDefault="008830AC" w:rsidP="004D6CE3">
      <w:pPr>
        <w:tabs>
          <w:tab w:val="left" w:pos="1065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D6CE3">
        <w:rPr>
          <w:rFonts w:ascii="TH SarabunPSK" w:hAnsi="TH SarabunPSK" w:cs="TH SarabunPSK"/>
          <w:b/>
          <w:bCs/>
          <w:sz w:val="32"/>
          <w:szCs w:val="32"/>
        </w:rPr>
        <w:t>30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E01550" w:rsidRPr="005462CA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222596" w:rsidRPr="005462CA">
        <w:rPr>
          <w:rFonts w:ascii="TH SarabunPSK" w:hAnsi="TH SarabunPSK" w:cs="TH SarabunPSK" w:hint="cs"/>
          <w:sz w:val="32"/>
          <w:szCs w:val="32"/>
          <w:cs/>
        </w:rPr>
        <w:t>แส</w:t>
      </w:r>
      <w:r w:rsidRPr="005462CA">
        <w:rPr>
          <w:rFonts w:ascii="TH SarabunPSK" w:hAnsi="TH SarabunPSK" w:cs="TH SarabunPSK" w:hint="cs"/>
          <w:sz w:val="32"/>
          <w:szCs w:val="32"/>
          <w:cs/>
        </w:rPr>
        <w:t>ดง</w:t>
      </w:r>
      <w:r w:rsidR="00222596" w:rsidRPr="005462CA">
        <w:rPr>
          <w:rFonts w:ascii="TH SarabunPSK" w:hAnsi="TH SarabunPSK" w:cs="TH SarabunPSK" w:hint="cs"/>
          <w:sz w:val="32"/>
          <w:szCs w:val="32"/>
          <w:cs/>
        </w:rPr>
        <w:t>รายชื่อ</w:t>
      </w:r>
      <w:r w:rsidR="00222596" w:rsidRPr="005462CA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</w:t>
      </w:r>
      <w:r w:rsidR="004D6CE3" w:rsidRPr="005462CA">
        <w:rPr>
          <w:rFonts w:ascii="TH SarabunPSK" w:hAnsi="TH SarabunPSK" w:cs="TH SarabunPSK"/>
          <w:sz w:val="32"/>
          <w:szCs w:val="32"/>
          <w:cs/>
        </w:rPr>
        <w:t>กเปลี่ยนเงินตราระหว่างประเทศอัตโนมัติ</w:t>
      </w:r>
    </w:p>
    <w:p w14:paraId="248C9CBF" w14:textId="0ED44126" w:rsidR="00DD3E8F" w:rsidRDefault="00222596" w:rsidP="004D6CE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จากรูปที่ 4.</w:t>
      </w:r>
      <w:r w:rsidR="004D6CE3">
        <w:rPr>
          <w:rFonts w:ascii="TH SarabunPSK" w:hAnsi="TH SarabunPSK" w:cs="TH SarabunPSK"/>
          <w:sz w:val="32"/>
          <w:szCs w:val="32"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นี้จะแสดงรายชื่อ</w:t>
      </w:r>
      <w:r w:rsidRPr="00222596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 ในกรณีที่ผู้ใช้มีหลายระบบในการใช้งาน</w:t>
      </w:r>
    </w:p>
    <w:p w14:paraId="73727441" w14:textId="68B5E12E" w:rsidR="008830AC" w:rsidRDefault="00DD3E8F" w:rsidP="004D6CE3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014F1FC" wp14:editId="2DAA1864">
            <wp:extent cx="5457190" cy="828675"/>
            <wp:effectExtent l="19050" t="19050" r="10160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828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DF7A6" w14:textId="027400D3" w:rsidR="00222596" w:rsidRPr="005462CA" w:rsidRDefault="00222596" w:rsidP="004D6CE3">
      <w:pPr>
        <w:tabs>
          <w:tab w:val="left" w:pos="106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65DB7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E01550" w:rsidRPr="005462CA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5462CA">
        <w:rPr>
          <w:rFonts w:ascii="TH SarabunPSK" w:hAnsi="TH SarabunPSK" w:cs="TH SarabunPSK" w:hint="cs"/>
          <w:sz w:val="32"/>
          <w:szCs w:val="32"/>
          <w:cs/>
        </w:rPr>
        <w:t>แสดงรายละเอียดคำสั่งการซื้อขาย</w:t>
      </w:r>
    </w:p>
    <w:p w14:paraId="17103540" w14:textId="201DC5A6" w:rsidR="00222596" w:rsidRDefault="00222596" w:rsidP="00D65DB7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222596">
        <w:rPr>
          <w:rFonts w:ascii="TH SarabunPSK" w:hAnsi="TH SarabunPSK" w:cs="TH SarabunPSK"/>
          <w:sz w:val="32"/>
          <w:szCs w:val="32"/>
          <w:cs/>
        </w:rPr>
        <w:t>4.</w:t>
      </w:r>
      <w:r w:rsidR="00D65DB7">
        <w:rPr>
          <w:rFonts w:ascii="TH SarabunPSK" w:hAnsi="TH SarabunPSK" w:cs="TH SarabunPSK"/>
          <w:sz w:val="32"/>
          <w:szCs w:val="32"/>
        </w:rPr>
        <w:t>31</w:t>
      </w:r>
      <w:r w:rsidRPr="0022259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แสดงรายละเอียดคำสั่งการซื้อขายเมื่อเราทำการส่งคำสั่งการซื้อขาย โดยจะแสดงเงินสุทธิ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Balance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เวลา</w:t>
      </w:r>
      <w:r w:rsidR="006737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37BC">
        <w:rPr>
          <w:rFonts w:ascii="TH SarabunPSK" w:hAnsi="TH SarabunPSK" w:cs="TH SarabunPSK"/>
          <w:sz w:val="32"/>
          <w:szCs w:val="32"/>
          <w:cs/>
        </w:rPr>
        <w:t>(</w:t>
      </w:r>
      <w:r w:rsidR="006737BC">
        <w:rPr>
          <w:rFonts w:ascii="TH SarabunPSK" w:hAnsi="TH SarabunPSK" w:cs="TH SarabunPSK"/>
          <w:sz w:val="32"/>
          <w:szCs w:val="32"/>
        </w:rPr>
        <w:t>Time</w:t>
      </w:r>
      <w:r w:rsidR="006737BC"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รูปแบบคำสั่ง</w:t>
      </w:r>
      <w:r w:rsidR="006737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37BC">
        <w:rPr>
          <w:rFonts w:ascii="TH SarabunPSK" w:hAnsi="TH SarabunPSK" w:cs="TH SarabunPSK"/>
          <w:sz w:val="32"/>
          <w:szCs w:val="32"/>
          <w:cs/>
        </w:rPr>
        <w:t>(</w:t>
      </w:r>
      <w:r w:rsidR="006737BC">
        <w:rPr>
          <w:rFonts w:ascii="TH SarabunPSK" w:hAnsi="TH SarabunPSK" w:cs="TH SarabunPSK"/>
          <w:sz w:val="32"/>
          <w:szCs w:val="32"/>
        </w:rPr>
        <w:t>Type</w:t>
      </w:r>
      <w:r w:rsidR="006737BC"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ปริมาณการซื้อขาย</w:t>
      </w:r>
      <w:r w:rsidR="006737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37BC">
        <w:rPr>
          <w:rFonts w:ascii="TH SarabunPSK" w:hAnsi="TH SarabunPSK" w:cs="TH SarabunPSK"/>
          <w:sz w:val="32"/>
          <w:szCs w:val="32"/>
          <w:cs/>
        </w:rPr>
        <w:t>(</w:t>
      </w:r>
      <w:r w:rsidR="006737BC">
        <w:rPr>
          <w:rFonts w:ascii="TH SarabunPSK" w:hAnsi="TH SarabunPSK" w:cs="TH SarabunPSK"/>
          <w:sz w:val="32"/>
          <w:szCs w:val="32"/>
        </w:rPr>
        <w:t>Size</w:t>
      </w:r>
      <w:r w:rsidR="006737BC"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คู่เงิน</w:t>
      </w:r>
      <w:r w:rsidR="006737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37BC">
        <w:rPr>
          <w:rFonts w:ascii="TH SarabunPSK" w:hAnsi="TH SarabunPSK" w:cs="TH SarabunPSK"/>
          <w:sz w:val="32"/>
          <w:szCs w:val="32"/>
          <w:cs/>
        </w:rPr>
        <w:t>(</w:t>
      </w:r>
      <w:r w:rsidR="006737BC">
        <w:rPr>
          <w:rFonts w:ascii="TH SarabunPSK" w:hAnsi="TH SarabunPSK" w:cs="TH SarabunPSK"/>
          <w:sz w:val="32"/>
          <w:szCs w:val="32"/>
        </w:rPr>
        <w:t>Symbol</w:t>
      </w:r>
      <w:r w:rsidR="006737BC"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ราคาเปิดคำสั่ง</w:t>
      </w:r>
      <w:r w:rsidR="006737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37BC">
        <w:rPr>
          <w:rFonts w:ascii="TH SarabunPSK" w:hAnsi="TH SarabunPSK" w:cs="TH SarabunPSK"/>
          <w:sz w:val="32"/>
          <w:szCs w:val="32"/>
          <w:cs/>
        </w:rPr>
        <w:t>(</w:t>
      </w:r>
      <w:r w:rsidR="006737BC">
        <w:rPr>
          <w:rFonts w:ascii="TH SarabunPSK" w:hAnsi="TH SarabunPSK" w:cs="TH SarabunPSK"/>
          <w:sz w:val="32"/>
          <w:szCs w:val="32"/>
        </w:rPr>
        <w:t>Price</w:t>
      </w:r>
      <w:r w:rsidR="006737BC"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ราคาตัดขาดทุน</w:t>
      </w:r>
      <w:r w:rsidR="006737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37BC">
        <w:rPr>
          <w:rFonts w:ascii="TH SarabunPSK" w:hAnsi="TH SarabunPSK" w:cs="TH SarabunPSK"/>
          <w:sz w:val="32"/>
          <w:szCs w:val="32"/>
          <w:cs/>
        </w:rPr>
        <w:t>(</w:t>
      </w:r>
      <w:r w:rsidR="006737BC">
        <w:rPr>
          <w:rFonts w:ascii="TH SarabunPSK" w:hAnsi="TH SarabunPSK" w:cs="TH SarabunPSK"/>
          <w:sz w:val="32"/>
          <w:szCs w:val="32"/>
        </w:rPr>
        <w:t>S</w:t>
      </w:r>
      <w:r w:rsidR="006737BC">
        <w:rPr>
          <w:rFonts w:ascii="TH SarabunPSK" w:hAnsi="TH SarabunPSK" w:cs="TH SarabunPSK"/>
          <w:sz w:val="32"/>
          <w:szCs w:val="32"/>
          <w:cs/>
        </w:rPr>
        <w:t>/</w:t>
      </w:r>
      <w:r w:rsidR="006737BC">
        <w:rPr>
          <w:rFonts w:ascii="TH SarabunPSK" w:hAnsi="TH SarabunPSK" w:cs="TH SarabunPSK"/>
          <w:sz w:val="32"/>
          <w:szCs w:val="32"/>
        </w:rPr>
        <w:t>L</w:t>
      </w:r>
      <w:r w:rsidR="006737BC"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ราคาทำกำไร</w:t>
      </w:r>
      <w:r w:rsidR="006737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37BC">
        <w:rPr>
          <w:rFonts w:ascii="TH SarabunPSK" w:hAnsi="TH SarabunPSK" w:cs="TH SarabunPSK"/>
          <w:sz w:val="32"/>
          <w:szCs w:val="32"/>
          <w:cs/>
        </w:rPr>
        <w:t>(</w:t>
      </w:r>
      <w:r w:rsidR="006737BC">
        <w:rPr>
          <w:rFonts w:ascii="TH SarabunPSK" w:hAnsi="TH SarabunPSK" w:cs="TH SarabunPSK"/>
          <w:sz w:val="32"/>
          <w:szCs w:val="32"/>
        </w:rPr>
        <w:t>T</w:t>
      </w:r>
      <w:r w:rsidR="006737BC">
        <w:rPr>
          <w:rFonts w:ascii="TH SarabunPSK" w:hAnsi="TH SarabunPSK" w:cs="TH SarabunPSK"/>
          <w:sz w:val="32"/>
          <w:szCs w:val="32"/>
          <w:cs/>
        </w:rPr>
        <w:t>/</w:t>
      </w:r>
      <w:r w:rsidR="006737BC">
        <w:rPr>
          <w:rFonts w:ascii="TH SarabunPSK" w:hAnsi="TH SarabunPSK" w:cs="TH SarabunPSK"/>
          <w:sz w:val="32"/>
          <w:szCs w:val="32"/>
        </w:rPr>
        <w:t>P</w:t>
      </w:r>
      <w:r w:rsidR="006737BC"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ราคาปิดคำสั่ง</w:t>
      </w:r>
      <w:r w:rsidR="006737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37BC">
        <w:rPr>
          <w:rFonts w:ascii="TH SarabunPSK" w:hAnsi="TH SarabunPSK" w:cs="TH SarabunPSK"/>
          <w:sz w:val="32"/>
          <w:szCs w:val="32"/>
          <w:cs/>
        </w:rPr>
        <w:t>(</w:t>
      </w:r>
      <w:r w:rsidR="006737BC">
        <w:rPr>
          <w:rFonts w:ascii="TH SarabunPSK" w:hAnsi="TH SarabunPSK" w:cs="TH SarabunPSK"/>
          <w:sz w:val="32"/>
          <w:szCs w:val="32"/>
        </w:rPr>
        <w:t>Price</w:t>
      </w:r>
      <w:r w:rsidR="006737B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6737BC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6109C432" w14:textId="417DFFBE" w:rsidR="006737BC" w:rsidRDefault="00DD3E8F" w:rsidP="00E0155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4EE9A4" wp14:editId="7176894B">
            <wp:extent cx="1581150" cy="2000250"/>
            <wp:effectExtent l="19050" t="19050" r="1905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00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D447C0" w14:textId="05DE6795" w:rsidR="006737BC" w:rsidRPr="005462CA" w:rsidRDefault="006737BC" w:rsidP="00E01550">
      <w:pPr>
        <w:tabs>
          <w:tab w:val="left" w:pos="1065"/>
        </w:tabs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E01550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E01550" w:rsidRPr="005462CA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5462CA">
        <w:rPr>
          <w:rFonts w:ascii="TH SarabunPSK" w:hAnsi="TH SarabunPSK" w:cs="TH SarabunPSK" w:hint="cs"/>
          <w:sz w:val="32"/>
          <w:szCs w:val="32"/>
          <w:cs/>
        </w:rPr>
        <w:t>แสดงรายละเอียด</w:t>
      </w:r>
      <w:r w:rsidR="007F0467" w:rsidRPr="005462CA">
        <w:rPr>
          <w:rFonts w:ascii="TH SarabunPSK" w:hAnsi="TH SarabunPSK" w:cs="TH SarabunPSK" w:hint="cs"/>
          <w:sz w:val="32"/>
          <w:szCs w:val="32"/>
          <w:cs/>
        </w:rPr>
        <w:t>ค่า</w:t>
      </w:r>
      <w:r w:rsidR="00FE6FA4" w:rsidRPr="005462CA">
        <w:rPr>
          <w:rFonts w:ascii="TH SarabunPSK" w:hAnsi="TH SarabunPSK" w:cs="TH SarabunPSK" w:hint="cs"/>
          <w:sz w:val="32"/>
          <w:szCs w:val="32"/>
          <w:cs/>
        </w:rPr>
        <w:t>สถานะ</w:t>
      </w:r>
      <w:r w:rsidR="007F0467" w:rsidRPr="005462CA">
        <w:rPr>
          <w:rFonts w:ascii="TH SarabunPSK" w:hAnsi="TH SarabunPSK" w:cs="TH SarabunPSK" w:hint="cs"/>
          <w:sz w:val="32"/>
          <w:szCs w:val="32"/>
          <w:cs/>
        </w:rPr>
        <w:t>ของระบบการซื้อขาย</w:t>
      </w:r>
      <w:r w:rsidR="007F0467" w:rsidRPr="005462CA">
        <w:rPr>
          <w:rFonts w:ascii="TH SarabunPSK" w:hAnsi="TH SarabunPSK" w:cs="TH SarabunPSK"/>
          <w:sz w:val="32"/>
          <w:szCs w:val="32"/>
          <w:cs/>
        </w:rPr>
        <w:t>อัตราแลกเปลี่ยนเงินตราระหว่างประเทศ</w:t>
      </w:r>
      <w:r w:rsidR="004D6CE3" w:rsidRPr="005462CA">
        <w:rPr>
          <w:rFonts w:ascii="TH SarabunPSK" w:hAnsi="TH SarabunPSK" w:cs="TH SarabunPSK"/>
          <w:sz w:val="32"/>
          <w:szCs w:val="32"/>
          <w:cs/>
        </w:rPr>
        <w:t>อัตโนมัติ</w:t>
      </w:r>
    </w:p>
    <w:p w14:paraId="41BEBF0E" w14:textId="64C7B374" w:rsidR="006737BC" w:rsidRDefault="007F0467" w:rsidP="00E0155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01550"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เป็นการแสดงค่าที่ผู้ใช้ต้องรู้ถึง  จำนวนเงินสุทธิ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Balance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จำนวนเงินที่เติมลงไปตั้งแต่แรก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Money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จำนวนชั้น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สถานะของคำสั่ง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Status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เงินสำรอง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Buffer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จำนวนเงินเงินในแต่ละชั้น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 xml:space="preserve">Layer 1 </w:t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ซึ่งการแสดงเหล่านี้จะช่วยให้ผู้ใช้สามารถวางแผนในการสร้างระบบ</w:t>
      </w:r>
      <w:r w:rsidRPr="007F0467">
        <w:rPr>
          <w:rFonts w:ascii="TH SarabunPSK" w:hAnsi="TH SarabunPSK" w:cs="TH SarabunPSK"/>
          <w:sz w:val="32"/>
          <w:szCs w:val="32"/>
          <w:cs/>
        </w:rPr>
        <w:t>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EA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C3B84">
        <w:rPr>
          <w:rFonts w:ascii="TH SarabunPSK" w:hAnsi="TH SarabunPSK" w:cs="TH SarabunPSK" w:hint="cs"/>
          <w:sz w:val="32"/>
          <w:szCs w:val="32"/>
          <w:cs/>
        </w:rPr>
        <w:t>ใหม่ รวมถึงการวัดประสิทธิภาพของระบบ</w:t>
      </w:r>
      <w:r w:rsidR="002C3B84" w:rsidRPr="007F0467">
        <w:rPr>
          <w:rFonts w:ascii="TH SarabunPSK" w:hAnsi="TH SarabunPSK" w:cs="TH SarabunPSK"/>
          <w:sz w:val="32"/>
          <w:szCs w:val="32"/>
          <w:cs/>
        </w:rPr>
        <w:t>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2C3B84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2C3B84">
        <w:rPr>
          <w:rFonts w:ascii="TH SarabunPSK" w:hAnsi="TH SarabunPSK" w:cs="TH SarabunPSK"/>
          <w:sz w:val="32"/>
          <w:szCs w:val="32"/>
        </w:rPr>
        <w:t>EA</w:t>
      </w:r>
      <w:r w:rsidR="002C3B84">
        <w:rPr>
          <w:rFonts w:ascii="TH SarabunPSK" w:hAnsi="TH SarabunPSK" w:cs="TH SarabunPSK"/>
          <w:sz w:val="32"/>
          <w:szCs w:val="32"/>
          <w:cs/>
        </w:rPr>
        <w:t>)</w:t>
      </w:r>
      <w:r w:rsidR="002C3B84">
        <w:rPr>
          <w:rFonts w:ascii="TH SarabunPSK" w:hAnsi="TH SarabunPSK" w:cs="TH SarabunPSK" w:hint="cs"/>
          <w:sz w:val="32"/>
          <w:szCs w:val="32"/>
          <w:cs/>
        </w:rPr>
        <w:t xml:space="preserve"> โดยดูได้จากเงินสำรอง ว่าสามารถทำเงินสำรองได้หรือไม่ รวมถึงไม่มีเงินติดลบในชั้น</w:t>
      </w:r>
      <w:r w:rsidR="002C3B84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2C3B84">
        <w:rPr>
          <w:rFonts w:ascii="TH SarabunPSK" w:hAnsi="TH SarabunPSK" w:cs="TH SarabunPSK"/>
          <w:sz w:val="32"/>
          <w:szCs w:val="32"/>
        </w:rPr>
        <w:t>Layer</w:t>
      </w:r>
      <w:r w:rsidR="002C3B8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C3B84">
        <w:rPr>
          <w:rFonts w:ascii="TH SarabunPSK" w:hAnsi="TH SarabunPSK" w:cs="TH SarabunPSK" w:hint="cs"/>
          <w:sz w:val="32"/>
          <w:szCs w:val="32"/>
          <w:cs/>
        </w:rPr>
        <w:t>ของการซื้อขาย</w:t>
      </w:r>
      <w:r w:rsidR="00FE6FA4">
        <w:rPr>
          <w:rFonts w:ascii="TH SarabunPSK" w:hAnsi="TH SarabunPSK" w:cs="TH SarabunPSK" w:hint="cs"/>
          <w:sz w:val="32"/>
          <w:szCs w:val="32"/>
          <w:cs/>
        </w:rPr>
        <w:t xml:space="preserve"> โดยผู้ใช้สามารถนำข้อมูลไปวิเคราะห์เพื่อนำไปสร้างระบบ</w:t>
      </w:r>
      <w:r w:rsidR="00FE6FA4" w:rsidRPr="007F0467">
        <w:rPr>
          <w:rFonts w:ascii="TH SarabunPSK" w:hAnsi="TH SarabunPSK" w:cs="TH SarabunPSK"/>
          <w:sz w:val="32"/>
          <w:szCs w:val="32"/>
          <w:cs/>
        </w:rPr>
        <w:t>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FE6FA4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FE6FA4">
        <w:rPr>
          <w:rFonts w:ascii="TH SarabunPSK" w:hAnsi="TH SarabunPSK" w:cs="TH SarabunPSK"/>
          <w:sz w:val="32"/>
          <w:szCs w:val="32"/>
        </w:rPr>
        <w:t>EA</w:t>
      </w:r>
      <w:r w:rsidR="00FE6FA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FE6FA4">
        <w:rPr>
          <w:rFonts w:ascii="TH SarabunPSK" w:hAnsi="TH SarabunPSK" w:cs="TH SarabunPSK" w:hint="cs"/>
          <w:sz w:val="32"/>
          <w:szCs w:val="32"/>
          <w:cs/>
        </w:rPr>
        <w:t>ใหม่ที่ดีกว่าเดิม หรือเหมาะสมกับสภาวะของตลาดในขณะนั้น</w:t>
      </w:r>
    </w:p>
    <w:p w14:paraId="4797EC07" w14:textId="5B624DAE" w:rsidR="00FE6FA4" w:rsidRDefault="00E01550" w:rsidP="00E0155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E4A4882" wp14:editId="6B7E01B2">
            <wp:extent cx="5448300" cy="2143125"/>
            <wp:effectExtent l="19050" t="19050" r="19050" b="28575"/>
            <wp:docPr id="36" name="Picture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14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8EEF89" w14:textId="5C3C66B8" w:rsidR="00FE6FA4" w:rsidRPr="005462CA" w:rsidRDefault="00FE6FA4" w:rsidP="00E01550">
      <w:pPr>
        <w:tabs>
          <w:tab w:val="left" w:pos="1065"/>
        </w:tabs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E01550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E01550" w:rsidRPr="005462CA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5462CA">
        <w:rPr>
          <w:rFonts w:ascii="TH SarabunPSK" w:hAnsi="TH SarabunPSK" w:cs="TH SarabunPSK" w:hint="cs"/>
          <w:sz w:val="32"/>
          <w:szCs w:val="32"/>
          <w:cs/>
        </w:rPr>
        <w:t>แสดงสถานะการทำงานของระบบการซื้อขาย</w:t>
      </w:r>
      <w:r w:rsidRPr="005462CA">
        <w:rPr>
          <w:rFonts w:ascii="TH SarabunPSK" w:hAnsi="TH SarabunPSK" w:cs="TH SarabunPSK"/>
          <w:sz w:val="32"/>
          <w:szCs w:val="32"/>
          <w:cs/>
        </w:rPr>
        <w:t>อัตราแลกเปลี่ยนเงินตราระหว่างประเทศ</w:t>
      </w:r>
      <w:r w:rsidR="004D6CE3" w:rsidRPr="005462CA">
        <w:rPr>
          <w:rFonts w:ascii="TH SarabunPSK" w:hAnsi="TH SarabunPSK" w:cs="TH SarabunPSK"/>
          <w:sz w:val="32"/>
          <w:szCs w:val="32"/>
          <w:cs/>
        </w:rPr>
        <w:t>อัตโนมัติ</w:t>
      </w:r>
    </w:p>
    <w:p w14:paraId="61E3AEBB" w14:textId="63EE1E7A" w:rsidR="00FE6FA4" w:rsidRDefault="00FE6FA4" w:rsidP="001B0C5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375BE2"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FE6FA4">
        <w:rPr>
          <w:rFonts w:ascii="TH SarabunPSK" w:hAnsi="TH SarabunPSK" w:cs="TH SarabunPSK"/>
          <w:sz w:val="32"/>
          <w:szCs w:val="32"/>
          <w:cs/>
        </w:rPr>
        <w:t>รูปที่ 4.</w:t>
      </w:r>
      <w:r w:rsidR="001B0C52">
        <w:rPr>
          <w:rFonts w:ascii="TH SarabunPSK" w:hAnsi="TH SarabunPSK" w:cs="TH SarabunPSK" w:hint="cs"/>
          <w:sz w:val="32"/>
          <w:szCs w:val="32"/>
          <w:cs/>
        </w:rPr>
        <w:t>33</w:t>
      </w:r>
      <w:r w:rsidRPr="00FE6FA4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จะเป็นการบอกว่าสถานะตอนนี้เปิดใช้งาน</w:t>
      </w:r>
      <w:r w:rsidRPr="00FE6FA4">
        <w:rPr>
          <w:rFonts w:ascii="TH SarabunPSK" w:hAnsi="TH SarabunPSK" w:cs="TH SarabunPSK"/>
          <w:sz w:val="32"/>
          <w:szCs w:val="32"/>
          <w:cs/>
        </w:rPr>
        <w:t>ระบบการซื้อขายอัตราแลกเปลี่ยนเงินตราระหว่างประเทศ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  <w:r>
        <w:rPr>
          <w:rFonts w:ascii="TH SarabunPSK" w:hAnsi="TH SarabunPSK" w:cs="TH SarabunPSK" w:hint="cs"/>
          <w:sz w:val="32"/>
          <w:szCs w:val="32"/>
          <w:cs/>
        </w:rPr>
        <w:t>อยู่หรือไม่ ถ้าเปิดใช้งานอยู่ก็จะเป็นรูปหน้ายิ้ม แต่ถ้ายังไม่เปิดจะเป็นรูปหน้าบึ้งตึง</w:t>
      </w:r>
    </w:p>
    <w:p w14:paraId="7CAD3B31" w14:textId="78E04B38" w:rsidR="007800F8" w:rsidRDefault="00DD3E8F" w:rsidP="004D6CE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FB2A678" wp14:editId="5C1408D1">
            <wp:extent cx="2543175" cy="361950"/>
            <wp:effectExtent l="19050" t="19050" r="2857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61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177BDE" w14:textId="2E9DA478" w:rsidR="007800F8" w:rsidRPr="005462CA" w:rsidRDefault="007800F8" w:rsidP="004D6CE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415B7">
        <w:rPr>
          <w:rFonts w:ascii="TH SarabunPSK" w:hAnsi="TH SarabunPSK" w:cs="TH SarabunPSK"/>
          <w:b/>
          <w:bCs/>
          <w:sz w:val="32"/>
          <w:szCs w:val="32"/>
        </w:rPr>
        <w:t>3</w:t>
      </w:r>
      <w:r w:rsidR="002E207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E01550" w:rsidRPr="005462CA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5462CA">
        <w:rPr>
          <w:rFonts w:ascii="TH SarabunPSK" w:hAnsi="TH SarabunPSK" w:cs="TH SarabunPSK" w:hint="cs"/>
          <w:sz w:val="32"/>
          <w:szCs w:val="32"/>
          <w:cs/>
        </w:rPr>
        <w:t>เลือกกรอบเวลา</w:t>
      </w:r>
    </w:p>
    <w:p w14:paraId="466FEAE0" w14:textId="5EF6EDF2" w:rsidR="007800F8" w:rsidRPr="007800F8" w:rsidRDefault="007800F8" w:rsidP="00104813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E2071">
        <w:rPr>
          <w:rFonts w:ascii="TH SarabunPSK" w:hAnsi="TH SarabunPSK" w:cs="TH SarabunPSK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เลือกกรอบเวลา เป็น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ใช้เลือกกรอบเวลาของแท่งเทียนใน 1 แท่งโดยถ้าเลือกที่ </w:t>
      </w:r>
      <w:r>
        <w:rPr>
          <w:rFonts w:ascii="TH SarabunPSK" w:hAnsi="TH SarabunPSK" w:cs="TH SarabunPSK"/>
          <w:sz w:val="32"/>
          <w:szCs w:val="32"/>
        </w:rPr>
        <w:t xml:space="preserve">M15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หมายความว่าใน 1 แท่งเทียน แสดงปริมาณการซื้อขาย ณ เวลานั้นๆ 15 นาที แล้วจึงทำการเริ่มแท่งใหม่ โดยจะมีให้เลือกตั้งแต่ 1 นาที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M1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5 นาที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M5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15 นาที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M15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30 นาที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M30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1 ชั่วโมง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H1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 ชั่วโมง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H4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 วัน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D1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1สัปดาห์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W1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และ 1 เดือน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MN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0C93AFBA" w14:textId="77777777" w:rsidR="00D70DF3" w:rsidRDefault="00D70DF3" w:rsidP="00D70DF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BB7CA1C" wp14:editId="07A31D36">
            <wp:extent cx="5486400" cy="996381"/>
            <wp:effectExtent l="19050" t="19050" r="19050" b="133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56"/>
                    <a:stretch/>
                  </pic:blipFill>
                  <pic:spPr bwMode="auto">
                    <a:xfrm>
                      <a:off x="0" y="0"/>
                      <a:ext cx="5486400" cy="996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95329" w14:textId="77777777" w:rsidR="00752230" w:rsidRDefault="00D70DF3" w:rsidP="00D70DF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04813">
        <w:rPr>
          <w:rFonts w:ascii="TH SarabunPSK" w:hAnsi="TH SarabunPSK" w:cs="TH SarabunPSK"/>
          <w:b/>
          <w:bCs/>
          <w:sz w:val="32"/>
          <w:szCs w:val="32"/>
        </w:rPr>
        <w:t>35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462CA">
        <w:rPr>
          <w:rFonts w:ascii="TH SarabunPSK" w:hAnsi="TH SarabunPSK" w:cs="TH SarabunPSK" w:hint="cs"/>
          <w:sz w:val="32"/>
          <w:szCs w:val="32"/>
          <w:cs/>
        </w:rPr>
        <w:t xml:space="preserve">การเริ่มทำงาน </w:t>
      </w:r>
      <w:r w:rsidR="00752230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752230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752230" w:rsidRPr="00403FE2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8C92107" w14:textId="5D07EF8F" w:rsidR="00D70DF3" w:rsidRDefault="00752230" w:rsidP="00D70DF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03FE2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EA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403FE2">
        <w:rPr>
          <w:rFonts w:ascii="TH SarabunPSK" w:hAnsi="TH SarabunPSK" w:cs="TH SarabunPSK"/>
          <w:sz w:val="32"/>
          <w:szCs w:val="32"/>
        </w:rPr>
        <w:t>Expert Advisor</w:t>
      </w:r>
      <w:r w:rsidRPr="00403FE2">
        <w:rPr>
          <w:rFonts w:ascii="TH SarabunPSK" w:hAnsi="TH SarabunPSK" w:cs="TH SarabunPSK"/>
          <w:sz w:val="32"/>
          <w:szCs w:val="32"/>
          <w:cs/>
        </w:rPr>
        <w:t>)</w:t>
      </w:r>
    </w:p>
    <w:p w14:paraId="7704D4B1" w14:textId="477CEA89" w:rsidR="00D70DF3" w:rsidRDefault="00E97747" w:rsidP="00E9774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97747">
        <w:rPr>
          <w:rFonts w:ascii="TH SarabunPSK" w:hAnsi="TH SarabunPSK" w:cs="TH SarabunPSK"/>
          <w:sz w:val="32"/>
          <w:szCs w:val="32"/>
          <w:cs/>
        </w:rPr>
        <w:t>จากรูปที่</w:t>
      </w:r>
      <w:r w:rsidR="00740B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4813">
        <w:rPr>
          <w:rFonts w:ascii="TH SarabunPSK" w:hAnsi="TH SarabunPSK" w:cs="TH SarabunPSK"/>
          <w:sz w:val="32"/>
          <w:szCs w:val="32"/>
          <w:cs/>
        </w:rPr>
        <w:t>4.</w:t>
      </w:r>
      <w:r w:rsidR="00104813">
        <w:rPr>
          <w:rFonts w:ascii="TH SarabunPSK" w:hAnsi="TH SarabunPSK" w:cs="TH SarabunPSK"/>
          <w:sz w:val="32"/>
          <w:szCs w:val="32"/>
        </w:rPr>
        <w:t>35</w:t>
      </w:r>
      <w:r w:rsidRPr="00E97747">
        <w:rPr>
          <w:rFonts w:ascii="TH SarabunPSK" w:hAnsi="TH SarabunPSK" w:cs="TH SarabunPSK"/>
          <w:sz w:val="32"/>
          <w:szCs w:val="32"/>
          <w:cs/>
        </w:rPr>
        <w:t xml:space="preserve"> 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Pr="00E97747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Pr="00E9774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14CB">
        <w:rPr>
          <w:rFonts w:ascii="TH SarabunPSK" w:hAnsi="TH SarabunPSK" w:cs="TH SarabunPSK"/>
          <w:sz w:val="32"/>
          <w:szCs w:val="32"/>
          <w:cs/>
        </w:rPr>
        <w:t>จะต้องขึ้น</w:t>
      </w:r>
      <w:r w:rsidRPr="00E97747">
        <w:rPr>
          <w:rFonts w:ascii="TH SarabunPSK" w:hAnsi="TH SarabunPSK" w:cs="TH SarabunPSK"/>
          <w:sz w:val="32"/>
          <w:szCs w:val="32"/>
          <w:cs/>
        </w:rPr>
        <w:t>ชื่อ</w:t>
      </w:r>
      <w:r w:rsidR="001B78D2">
        <w:rPr>
          <w:rFonts w:ascii="TH SarabunPSK" w:hAnsi="TH SarabunPSK" w:cs="TH SarabunPSK"/>
          <w:sz w:val="32"/>
          <w:szCs w:val="32"/>
          <w:cs/>
        </w:rPr>
        <w:t>ไฟล์</w:t>
      </w:r>
      <w:r w:rsidRPr="00E9774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E97747">
        <w:rPr>
          <w:rFonts w:ascii="TH SarabunPSK" w:hAnsi="TH SarabunPSK" w:cs="TH SarabunPSK"/>
          <w:sz w:val="32"/>
          <w:szCs w:val="32"/>
        </w:rPr>
        <w:t>Files</w:t>
      </w:r>
      <w:r w:rsidRPr="00E97747">
        <w:rPr>
          <w:rFonts w:ascii="TH SarabunPSK" w:hAnsi="TH SarabunPSK" w:cs="TH SarabunPSK"/>
          <w:sz w:val="32"/>
          <w:szCs w:val="32"/>
          <w:cs/>
        </w:rPr>
        <w:t>) .</w:t>
      </w:r>
      <w:r w:rsidRPr="00E97747">
        <w:rPr>
          <w:rFonts w:ascii="TH SarabunPSK" w:hAnsi="TH SarabunPSK" w:cs="TH SarabunPSK"/>
          <w:sz w:val="32"/>
          <w:szCs w:val="32"/>
        </w:rPr>
        <w:t xml:space="preserve">mq4 </w:t>
      </w:r>
      <w:r w:rsidRPr="00E97747">
        <w:rPr>
          <w:rFonts w:ascii="TH SarabunPSK" w:hAnsi="TH SarabunPSK" w:cs="TH SarabunPSK"/>
          <w:sz w:val="32"/>
          <w:szCs w:val="32"/>
          <w:cs/>
        </w:rPr>
        <w:t xml:space="preserve">ชื่อคู่เงิน และข้อความ 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Pr="00E97747">
        <w:rPr>
          <w:rFonts w:ascii="TH SarabunPSK" w:hAnsi="TH SarabunPSK" w:cs="TH SarabunPSK"/>
          <w:sz w:val="32"/>
          <w:szCs w:val="32"/>
        </w:rPr>
        <w:t>loaded successfully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Pr="00E97747">
        <w:rPr>
          <w:rFonts w:ascii="TH SarabunPSK" w:hAnsi="TH SarabunPSK" w:cs="TH SarabunPSK"/>
          <w:sz w:val="32"/>
          <w:szCs w:val="32"/>
          <w:cs/>
        </w:rPr>
        <w:t xml:space="preserve"> เพื่อเป็นการยืนยันว่า </w:t>
      </w:r>
      <w:r w:rsidR="00752230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752230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752230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752230">
        <w:rPr>
          <w:rFonts w:ascii="TH SarabunPSK" w:hAnsi="TH SarabunPSK" w:cs="TH SarabunPSK"/>
          <w:sz w:val="32"/>
          <w:szCs w:val="32"/>
        </w:rPr>
        <w:t>EA</w:t>
      </w:r>
      <w:r w:rsidR="00752230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752230" w:rsidRPr="00403FE2">
        <w:rPr>
          <w:rFonts w:ascii="TH SarabunPSK" w:hAnsi="TH SarabunPSK" w:cs="TH SarabunPSK"/>
          <w:sz w:val="32"/>
          <w:szCs w:val="32"/>
        </w:rPr>
        <w:t>Expert Advisor</w:t>
      </w:r>
      <w:r w:rsidR="00752230" w:rsidRPr="00403FE2">
        <w:rPr>
          <w:rFonts w:ascii="TH SarabunPSK" w:hAnsi="TH SarabunPSK" w:cs="TH SarabunPSK"/>
          <w:sz w:val="32"/>
          <w:szCs w:val="32"/>
          <w:cs/>
        </w:rPr>
        <w:t>)</w:t>
      </w:r>
      <w:r w:rsidRPr="00E97747">
        <w:rPr>
          <w:rFonts w:ascii="TH SarabunPSK" w:hAnsi="TH SarabunPSK" w:cs="TH SarabunPSK"/>
          <w:sz w:val="32"/>
          <w:szCs w:val="32"/>
          <w:cs/>
        </w:rPr>
        <w:t xml:space="preserve"> เริ่มทำงาน</w:t>
      </w:r>
    </w:p>
    <w:p w14:paraId="0F6091A0" w14:textId="437A59ED" w:rsidR="00DA45E7" w:rsidRDefault="00DA45E7" w:rsidP="00DA45E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5111B1">
        <w:rPr>
          <w:rFonts w:ascii="TH SarabunPSK" w:hAnsi="TH SarabunPSK" w:cs="TH SarabunPSK"/>
          <w:sz w:val="32"/>
          <w:szCs w:val="32"/>
          <w:cs/>
        </w:rPr>
        <w:t xml:space="preserve">            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 w:rsidR="001314CB">
        <w:rPr>
          <w:rFonts w:ascii="TH SarabunPSK" w:hAnsi="TH SarabunPSK" w:cs="TH SarabunPSK"/>
          <w:sz w:val="32"/>
          <w:szCs w:val="32"/>
          <w:cs/>
        </w:rPr>
        <w:t>ส่วน</w:t>
      </w:r>
      <w:r w:rsidR="001314CB"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 w:rsidRPr="00D308BF">
        <w:rPr>
          <w:rFonts w:ascii="TH SarabunPSK" w:hAnsi="TH SarabunPSK" w:cs="TH SarabunPSK"/>
          <w:sz w:val="32"/>
          <w:szCs w:val="32"/>
          <w:cs/>
        </w:rPr>
        <w:t>โค้ดโปรแกรม</w:t>
      </w:r>
    </w:p>
    <w:p w14:paraId="06BF5C67" w14:textId="276F0A70" w:rsidR="00DA45E7" w:rsidRDefault="00DA45E7" w:rsidP="00DA45E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048EB">
        <w:rPr>
          <w:rFonts w:ascii="TH SarabunPSK" w:hAnsi="TH SarabunPSK" w:cs="TH SarabunPSK"/>
          <w:sz w:val="32"/>
          <w:szCs w:val="32"/>
          <w:cs/>
        </w:rPr>
        <w:t>ส่วนของฟังค์ชั่น (</w:t>
      </w:r>
      <w:r w:rsidRPr="000048EB">
        <w:rPr>
          <w:rFonts w:ascii="TH SarabunPSK" w:hAnsi="TH SarabunPSK" w:cs="TH SarabunPSK"/>
          <w:sz w:val="32"/>
          <w:szCs w:val="32"/>
        </w:rPr>
        <w:t>Function</w:t>
      </w:r>
      <w:r w:rsidRPr="000048EB">
        <w:rPr>
          <w:rFonts w:ascii="TH SarabunPSK" w:hAnsi="TH SarabunPSK" w:cs="TH SarabunPSK"/>
          <w:sz w:val="32"/>
          <w:szCs w:val="32"/>
          <w:cs/>
        </w:rPr>
        <w:t>) ตรวจสอบชั้น (</w:t>
      </w:r>
      <w:r w:rsidRPr="000048EB">
        <w:rPr>
          <w:rFonts w:ascii="TH SarabunPSK" w:hAnsi="TH SarabunPSK" w:cs="TH SarabunPSK"/>
          <w:sz w:val="32"/>
          <w:szCs w:val="32"/>
        </w:rPr>
        <w:t>Layer</w:t>
      </w:r>
      <w:r w:rsidRPr="000048EB">
        <w:rPr>
          <w:rFonts w:ascii="TH SarabunPSK" w:hAnsi="TH SarabunPSK" w:cs="TH SarabunPSK"/>
          <w:sz w:val="32"/>
          <w:szCs w:val="32"/>
          <w:cs/>
        </w:rPr>
        <w:t>)</w:t>
      </w:r>
    </w:p>
    <w:p w14:paraId="76489483" w14:textId="77777777" w:rsidR="00D70DF3" w:rsidRDefault="00456752" w:rsidP="00DA45E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5775BC" wp14:editId="17A44795">
            <wp:extent cx="5486400" cy="861684"/>
            <wp:effectExtent l="19050" t="19050" r="19050" b="152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19"/>
                    <a:stretch/>
                  </pic:blipFill>
                  <pic:spPr bwMode="auto">
                    <a:xfrm>
                      <a:off x="0" y="0"/>
                      <a:ext cx="5486400" cy="8616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64F2A" w14:textId="5DB239A4" w:rsidR="00456752" w:rsidRDefault="00456752" w:rsidP="0045675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04813">
        <w:rPr>
          <w:rFonts w:ascii="TH SarabunPSK" w:hAnsi="TH SarabunPSK" w:cs="TH SarabunPSK"/>
          <w:b/>
          <w:bCs/>
          <w:sz w:val="32"/>
          <w:szCs w:val="32"/>
        </w:rPr>
        <w:t>36</w:t>
      </w:r>
      <w:r w:rsidR="00223130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23130" w:rsidRPr="00223130">
        <w:rPr>
          <w:rFonts w:ascii="TH SarabunPSK" w:hAnsi="TH SarabunPSK" w:cs="TH SarabunPSK"/>
          <w:sz w:val="32"/>
          <w:szCs w:val="32"/>
          <w:cs/>
        </w:rPr>
        <w:t>แสดงจำนวนชั้น (</w:t>
      </w:r>
      <w:r w:rsidR="00223130" w:rsidRPr="00223130">
        <w:rPr>
          <w:rFonts w:ascii="TH SarabunPSK" w:hAnsi="TH SarabunPSK" w:cs="TH SarabunPSK"/>
          <w:sz w:val="32"/>
          <w:szCs w:val="32"/>
        </w:rPr>
        <w:t>Layer</w:t>
      </w:r>
      <w:r w:rsidR="00223130" w:rsidRPr="00223130">
        <w:rPr>
          <w:rFonts w:ascii="TH SarabunPSK" w:hAnsi="TH SarabunPSK" w:cs="TH SarabunPSK"/>
          <w:sz w:val="32"/>
          <w:szCs w:val="32"/>
          <w:cs/>
        </w:rPr>
        <w:t>) ที่กำลังทำการซื้อขาย</w:t>
      </w:r>
    </w:p>
    <w:p w14:paraId="2A477A91" w14:textId="217086D6" w:rsidR="00EE3DC0" w:rsidRPr="00DD54C3" w:rsidRDefault="0070015E" w:rsidP="0070015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0015E">
        <w:rPr>
          <w:rFonts w:ascii="TH SarabunPSK" w:hAnsi="TH SarabunPSK" w:cs="TH SarabunPSK"/>
          <w:sz w:val="32"/>
          <w:szCs w:val="32"/>
          <w:cs/>
        </w:rPr>
        <w:t>จากรูปที่</w:t>
      </w:r>
      <w:r w:rsidR="003E652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E6528" w:rsidRPr="003E6528">
        <w:rPr>
          <w:rFonts w:ascii="TH SarabunPSK" w:hAnsi="TH SarabunPSK" w:cs="TH SarabunPSK"/>
          <w:sz w:val="32"/>
          <w:szCs w:val="32"/>
        </w:rPr>
        <w:t>4</w:t>
      </w:r>
      <w:r w:rsidR="003E6528" w:rsidRPr="003E6528">
        <w:rPr>
          <w:rFonts w:ascii="TH SarabunPSK" w:hAnsi="TH SarabunPSK" w:cs="TH SarabunPSK"/>
          <w:sz w:val="32"/>
          <w:szCs w:val="32"/>
          <w:cs/>
        </w:rPr>
        <w:t>.</w:t>
      </w:r>
      <w:r w:rsidR="00104813">
        <w:rPr>
          <w:rFonts w:ascii="TH SarabunPSK" w:hAnsi="TH SarabunPSK" w:cs="TH SarabunPSK"/>
          <w:sz w:val="32"/>
          <w:szCs w:val="32"/>
        </w:rPr>
        <w:t>36</w:t>
      </w:r>
      <w:r w:rsidRPr="0070015E">
        <w:rPr>
          <w:rFonts w:ascii="TH SarabunPSK" w:hAnsi="TH SarabunPSK" w:cs="TH SarabunPSK"/>
          <w:sz w:val="32"/>
          <w:szCs w:val="32"/>
          <w:cs/>
        </w:rPr>
        <w:t xml:space="preserve"> 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Pr="0070015E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Pr="0070015E">
        <w:rPr>
          <w:rFonts w:ascii="TH SarabunPSK" w:hAnsi="TH SarabunPSK" w:cs="TH SarabunPSK"/>
          <w:sz w:val="32"/>
          <w:szCs w:val="32"/>
          <w:cs/>
        </w:rPr>
        <w:t xml:space="preserve"> จะแสดงจำนวนชั้น (</w:t>
      </w:r>
      <w:r w:rsidRPr="0070015E">
        <w:rPr>
          <w:rFonts w:ascii="TH SarabunPSK" w:hAnsi="TH SarabunPSK" w:cs="TH SarabunPSK"/>
          <w:sz w:val="32"/>
          <w:szCs w:val="32"/>
        </w:rPr>
        <w:t>Layer</w:t>
      </w:r>
      <w:r w:rsidRPr="0070015E">
        <w:rPr>
          <w:rFonts w:ascii="TH SarabunPSK" w:hAnsi="TH SarabunPSK" w:cs="TH SarabunPSK"/>
          <w:sz w:val="32"/>
          <w:szCs w:val="32"/>
          <w:cs/>
        </w:rPr>
        <w:t xml:space="preserve">) ที่กำลังทำการซื้อขาย ในกรณีที่เครื่องคอมพิวเตอร์ที่ใช้ในการทำงานของ 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64775E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4775E">
        <w:rPr>
          <w:rFonts w:ascii="TH SarabunPSK" w:hAnsi="TH SarabunPSK" w:cs="TH SarabunPSK"/>
          <w:sz w:val="32"/>
          <w:szCs w:val="32"/>
        </w:rPr>
        <w:t>EA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64775E" w:rsidRPr="00403FE2">
        <w:rPr>
          <w:rFonts w:ascii="TH SarabunPSK" w:hAnsi="TH SarabunPSK" w:cs="TH SarabunPSK"/>
          <w:sz w:val="32"/>
          <w:szCs w:val="32"/>
        </w:rPr>
        <w:t>Expert Advisor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>)</w:t>
      </w:r>
      <w:r w:rsidRPr="0070015E">
        <w:rPr>
          <w:rFonts w:ascii="TH SarabunPSK" w:hAnsi="TH SarabunPSK" w:cs="TH SarabunPSK"/>
          <w:sz w:val="32"/>
          <w:szCs w:val="32"/>
          <w:cs/>
        </w:rPr>
        <w:t xml:space="preserve"> กลับมาทำงานอีกครั้งหลังจากมีปัญหา</w:t>
      </w:r>
      <w:r w:rsidR="00DD54C3">
        <w:rPr>
          <w:rFonts w:ascii="TH SarabunPSK" w:hAnsi="TH SarabunPSK" w:cs="TH SarabunPSK" w:hint="cs"/>
          <w:sz w:val="32"/>
          <w:szCs w:val="32"/>
          <w:cs/>
        </w:rPr>
        <w:t xml:space="preserve">โดยถ้าแสดงคำว่า </w:t>
      </w:r>
      <w:r w:rsidR="00DD54C3">
        <w:rPr>
          <w:rFonts w:ascii="TH SarabunPSK" w:hAnsi="TH SarabunPSK" w:cs="TH SarabunPSK"/>
          <w:sz w:val="32"/>
          <w:szCs w:val="32"/>
          <w:cs/>
        </w:rPr>
        <w:t>“</w:t>
      </w:r>
      <w:r w:rsidR="00DD54C3">
        <w:rPr>
          <w:rFonts w:ascii="TH SarabunPSK" w:hAnsi="TH SarabunPSK" w:cs="TH SarabunPSK"/>
          <w:sz w:val="32"/>
          <w:szCs w:val="32"/>
        </w:rPr>
        <w:t>Comment</w:t>
      </w:r>
      <w:r w:rsidR="00DD54C3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DD54C3">
        <w:rPr>
          <w:rFonts w:ascii="TH SarabunPSK" w:hAnsi="TH SarabunPSK" w:cs="TH SarabunPSK"/>
          <w:sz w:val="32"/>
          <w:szCs w:val="32"/>
        </w:rPr>
        <w:t>1</w:t>
      </w:r>
      <w:r w:rsidR="00DD54C3">
        <w:rPr>
          <w:rFonts w:ascii="TH SarabunPSK" w:hAnsi="TH SarabunPSK" w:cs="TH SarabunPSK"/>
          <w:sz w:val="32"/>
          <w:szCs w:val="32"/>
          <w:cs/>
        </w:rPr>
        <w:t xml:space="preserve">” </w:t>
      </w:r>
      <w:r w:rsidR="00DD54C3">
        <w:rPr>
          <w:rFonts w:ascii="TH SarabunPSK" w:hAnsi="TH SarabunPSK" w:cs="TH SarabunPSK" w:hint="cs"/>
          <w:sz w:val="32"/>
          <w:szCs w:val="32"/>
          <w:cs/>
        </w:rPr>
        <w:t>นั่น</w:t>
      </w:r>
      <w:r w:rsidR="002D331B">
        <w:rPr>
          <w:rFonts w:ascii="TH SarabunPSK" w:hAnsi="TH SarabunPSK" w:cs="TH SarabunPSK" w:hint="cs"/>
          <w:sz w:val="32"/>
          <w:szCs w:val="32"/>
          <w:cs/>
        </w:rPr>
        <w:t>หมายถึงก่อนที่เครื่องคอมพิวเตอร์จะมีปัญหา</w:t>
      </w:r>
      <w:r w:rsidR="00DD54C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D331B">
        <w:rPr>
          <w:rFonts w:ascii="TH SarabunPSK" w:hAnsi="TH SarabunPSK" w:cs="TH SarabunPSK" w:hint="cs"/>
          <w:sz w:val="32"/>
          <w:szCs w:val="32"/>
          <w:cs/>
        </w:rPr>
        <w:t>ชั้น</w:t>
      </w:r>
      <w:r w:rsidR="002D331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2D331B">
        <w:rPr>
          <w:rFonts w:ascii="TH SarabunPSK" w:hAnsi="TH SarabunPSK" w:cs="TH SarabunPSK"/>
          <w:sz w:val="32"/>
          <w:szCs w:val="32"/>
        </w:rPr>
        <w:t>Layer</w:t>
      </w:r>
      <w:r w:rsidR="002D331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D331B">
        <w:rPr>
          <w:rFonts w:ascii="TH SarabunPSK" w:hAnsi="TH SarabunPSK" w:cs="TH SarabunPSK" w:hint="cs"/>
          <w:sz w:val="32"/>
          <w:szCs w:val="32"/>
          <w:cs/>
        </w:rPr>
        <w:t>ของการบริหารเงินทุนได้ทำการติดลบไปแล้ว 1 ชั้น</w:t>
      </w:r>
      <w:r w:rsidR="002D331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2D331B">
        <w:rPr>
          <w:rFonts w:ascii="TH SarabunPSK" w:hAnsi="TH SarabunPSK" w:cs="TH SarabunPSK"/>
          <w:sz w:val="32"/>
          <w:szCs w:val="32"/>
        </w:rPr>
        <w:t>Layer</w:t>
      </w:r>
      <w:r w:rsidR="002D331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D331B">
        <w:rPr>
          <w:rFonts w:ascii="TH SarabunPSK" w:hAnsi="TH SarabunPSK" w:cs="TH SarabunPSK" w:hint="cs"/>
          <w:sz w:val="32"/>
          <w:szCs w:val="32"/>
          <w:cs/>
        </w:rPr>
        <w:t>ซึ่งถ้ามีคำสั่งการซื้อขายต่อไปก็จะเริ่มที่ชั้น</w:t>
      </w:r>
      <w:r w:rsidR="002D331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2D331B">
        <w:rPr>
          <w:rFonts w:ascii="TH SarabunPSK" w:hAnsi="TH SarabunPSK" w:cs="TH SarabunPSK"/>
          <w:sz w:val="32"/>
          <w:szCs w:val="32"/>
        </w:rPr>
        <w:t>Layer</w:t>
      </w:r>
      <w:r w:rsidR="002D331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D331B">
        <w:rPr>
          <w:rFonts w:ascii="TH SarabunPSK" w:hAnsi="TH SarabunPSK" w:cs="TH SarabunPSK"/>
          <w:sz w:val="32"/>
          <w:szCs w:val="32"/>
        </w:rPr>
        <w:t xml:space="preserve">2 </w:t>
      </w:r>
      <w:r w:rsidR="00A02A48">
        <w:rPr>
          <w:rFonts w:ascii="TH SarabunPSK" w:hAnsi="TH SarabunPSK" w:cs="TH SarabunPSK" w:hint="cs"/>
          <w:sz w:val="32"/>
          <w:szCs w:val="32"/>
          <w:cs/>
        </w:rPr>
        <w:t>ต่อไป ดังรูปที่ 3.</w:t>
      </w:r>
      <w:r w:rsidR="00A02A48">
        <w:rPr>
          <w:rFonts w:ascii="TH SarabunPSK" w:hAnsi="TH SarabunPSK" w:cs="TH SarabunPSK"/>
          <w:sz w:val="32"/>
          <w:szCs w:val="32"/>
        </w:rPr>
        <w:t>29</w:t>
      </w:r>
      <w:r w:rsidR="002D331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F584D26" w14:textId="77777777" w:rsidR="00DA45E7" w:rsidRDefault="00DA45E7" w:rsidP="00DA45E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ส่วนของฟังค์ชั่น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ย่อยส่งคำสั่งการซื้อขาย</w:t>
      </w:r>
    </w:p>
    <w:p w14:paraId="09949D39" w14:textId="58085051" w:rsidR="008831BD" w:rsidRDefault="001B2B64" w:rsidP="008831B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A4EC45" wp14:editId="145AE3FE">
            <wp:extent cx="5457190" cy="1042172"/>
            <wp:effectExtent l="19050" t="19050" r="10160" b="24765"/>
            <wp:docPr id="122" name="Picture 12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1042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05532" w14:textId="52997BEB" w:rsidR="00E71BAA" w:rsidRDefault="00E71BAA" w:rsidP="00E71BA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B4CA7">
        <w:rPr>
          <w:rFonts w:ascii="TH SarabunPSK" w:hAnsi="TH SarabunPSK" w:cs="TH SarabunPSK"/>
          <w:b/>
          <w:bCs/>
          <w:sz w:val="32"/>
          <w:szCs w:val="32"/>
        </w:rPr>
        <w:t>37</w:t>
      </w:r>
      <w:r w:rsidR="006E3A4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E638D" w:rsidRPr="009E638D">
        <w:rPr>
          <w:rFonts w:ascii="TH SarabunPSK" w:hAnsi="TH SarabunPSK" w:cs="TH SarabunPSK"/>
          <w:sz w:val="32"/>
          <w:szCs w:val="32"/>
          <w:cs/>
        </w:rPr>
        <w:t>การเข้าไปในฟังค์ชั่น (</w:t>
      </w:r>
      <w:r w:rsidR="009E638D" w:rsidRPr="009E638D">
        <w:rPr>
          <w:rFonts w:ascii="TH SarabunPSK" w:hAnsi="TH SarabunPSK" w:cs="TH SarabunPSK"/>
          <w:sz w:val="32"/>
          <w:szCs w:val="32"/>
        </w:rPr>
        <w:t>Function</w:t>
      </w:r>
      <w:r w:rsidR="009E638D" w:rsidRPr="009E638D">
        <w:rPr>
          <w:rFonts w:ascii="TH SarabunPSK" w:hAnsi="TH SarabunPSK" w:cs="TH SarabunPSK"/>
          <w:sz w:val="32"/>
          <w:szCs w:val="32"/>
          <w:cs/>
        </w:rPr>
        <w:t>) ย่อยส่งคำสั่งการซื้อขายแล้ว</w:t>
      </w:r>
    </w:p>
    <w:p w14:paraId="7BB12F8F" w14:textId="45053AD1" w:rsidR="00E160F4" w:rsidRPr="009E638D" w:rsidRDefault="00E160F4" w:rsidP="00E160F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="00AB4CA7">
        <w:rPr>
          <w:rFonts w:ascii="TH SarabunPSK" w:hAnsi="TH SarabunPSK" w:cs="TH SarabunPSK"/>
          <w:sz w:val="32"/>
          <w:szCs w:val="32"/>
          <w:cs/>
        </w:rPr>
        <w:t>4.</w:t>
      </w:r>
      <w:r w:rsidR="00AB4CA7">
        <w:rPr>
          <w:rFonts w:ascii="TH SarabunPSK" w:hAnsi="TH SarabunPSK" w:cs="TH SarabunPSK"/>
          <w:sz w:val="32"/>
          <w:szCs w:val="32"/>
        </w:rPr>
        <w:t>37</w:t>
      </w:r>
      <w:r w:rsidR="003E6528" w:rsidRPr="003E652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จะขึ้นคำว่า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>
        <w:rPr>
          <w:rFonts w:ascii="TH SarabunPSK" w:hAnsi="TH SarabunPSK" w:cs="TH SarabunPSK"/>
          <w:sz w:val="32"/>
          <w:szCs w:val="32"/>
        </w:rPr>
        <w:t>Open_Pos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ได้มีการเข้าไปในฟังค์ชั่น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ย่อยส่งคำสั่งการซื้อขาย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30</w:t>
      </w:r>
      <w:r w:rsidR="007E09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แต่ว่ายังไม่ตรงกับตรรกะ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Logic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ที่ผู้ใช้ต้องการ</w:t>
      </w:r>
    </w:p>
    <w:p w14:paraId="577A7D54" w14:textId="18D35F64" w:rsidR="00E65E20" w:rsidRDefault="001B2B64" w:rsidP="00E65E2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210BA9" wp14:editId="7DE937F9">
            <wp:extent cx="5457190" cy="786366"/>
            <wp:effectExtent l="19050" t="19050" r="10160" b="13970"/>
            <wp:docPr id="124" name="Picture 1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786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6ED70" w14:textId="747746EF" w:rsidR="00E71BAA" w:rsidRDefault="00E71BAA" w:rsidP="00E71BAA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B4CA7">
        <w:rPr>
          <w:rFonts w:ascii="TH SarabunPSK" w:hAnsi="TH SarabunPSK" w:cs="TH SarabunPSK"/>
          <w:b/>
          <w:bCs/>
          <w:sz w:val="32"/>
          <w:szCs w:val="32"/>
        </w:rPr>
        <w:t>38</w:t>
      </w:r>
      <w:r w:rsidR="003E652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030B9" w:rsidRPr="00157A7C">
        <w:rPr>
          <w:rFonts w:ascii="TH SarabunPSK" w:hAnsi="TH SarabunPSK" w:cs="TH SarabunPSK"/>
          <w:sz w:val="32"/>
          <w:szCs w:val="32"/>
          <w:cs/>
        </w:rPr>
        <w:t>แสดงการส่งคำสั่งการซื้อขายสำเร็จ</w:t>
      </w:r>
    </w:p>
    <w:p w14:paraId="1D6FA713" w14:textId="615757D7" w:rsidR="00E65E20" w:rsidRDefault="00157A7C" w:rsidP="001314C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57A7C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="00AB4CA7">
        <w:rPr>
          <w:rFonts w:ascii="TH SarabunPSK" w:hAnsi="TH SarabunPSK" w:cs="TH SarabunPSK"/>
          <w:sz w:val="32"/>
          <w:szCs w:val="32"/>
          <w:cs/>
        </w:rPr>
        <w:t>4.</w:t>
      </w:r>
      <w:r w:rsidR="00AB4CA7">
        <w:rPr>
          <w:rFonts w:ascii="TH SarabunPSK" w:hAnsi="TH SarabunPSK" w:cs="TH SarabunPSK"/>
          <w:sz w:val="32"/>
          <w:szCs w:val="32"/>
        </w:rPr>
        <w:t>38</w:t>
      </w:r>
      <w:r w:rsidR="00712EC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57A7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Pr="00157A7C">
        <w:rPr>
          <w:rFonts w:ascii="TH SarabunPSK" w:hAnsi="TH SarabunPSK" w:cs="TH SarabunPSK"/>
          <w:sz w:val="32"/>
          <w:szCs w:val="32"/>
          <w:cs/>
        </w:rPr>
        <w:t xml:space="preserve"> จะแสดงการส่งคำสั่งการซื้อขายสำเร็จ พร้อมทั้งกำหนดจุดตัดขาดทุน (</w:t>
      </w:r>
      <w:r w:rsidRPr="00157A7C">
        <w:rPr>
          <w:rFonts w:ascii="TH SarabunPSK" w:hAnsi="TH SarabunPSK" w:cs="TH SarabunPSK"/>
          <w:sz w:val="32"/>
          <w:szCs w:val="32"/>
        </w:rPr>
        <w:t>Stoploss</w:t>
      </w:r>
      <w:r w:rsidRPr="00157A7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7E09BA">
        <w:rPr>
          <w:rFonts w:ascii="TH SarabunPSK" w:hAnsi="TH SarabunPSK" w:cs="TH SarabunPSK" w:hint="cs"/>
          <w:sz w:val="32"/>
          <w:szCs w:val="32"/>
          <w:cs/>
        </w:rPr>
        <w:t xml:space="preserve">และทำกำไร </w:t>
      </w:r>
      <w:r w:rsidR="007E09BA">
        <w:rPr>
          <w:rFonts w:ascii="TH SarabunPSK" w:hAnsi="TH SarabunPSK" w:cs="TH SarabunPSK"/>
          <w:sz w:val="32"/>
          <w:szCs w:val="32"/>
          <w:cs/>
        </w:rPr>
        <w:t>(</w:t>
      </w:r>
      <w:r w:rsidR="007E09BA">
        <w:rPr>
          <w:rFonts w:ascii="TH SarabunPSK" w:hAnsi="TH SarabunPSK" w:cs="TH SarabunPSK"/>
          <w:sz w:val="32"/>
          <w:szCs w:val="32"/>
        </w:rPr>
        <w:t>TakeProfit</w:t>
      </w:r>
      <w:r w:rsidR="007E09BA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157A7C">
        <w:rPr>
          <w:rFonts w:ascii="TH SarabunPSK" w:hAnsi="TH SarabunPSK" w:cs="TH SarabunPSK"/>
          <w:sz w:val="32"/>
          <w:szCs w:val="32"/>
          <w:cs/>
        </w:rPr>
        <w:t>ตามที่ได้กำหนดไว้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30</w:t>
      </w:r>
    </w:p>
    <w:p w14:paraId="5F693F05" w14:textId="77777777" w:rsidR="00C3250A" w:rsidRDefault="00C3250A" w:rsidP="00C3250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ส่วนของฟังค์ชั่น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ย่อยปิดคำสั่งการซื้อขาย</w:t>
      </w:r>
    </w:p>
    <w:p w14:paraId="63A388B8" w14:textId="3E61CA46" w:rsidR="00C3250A" w:rsidRDefault="001B2B64" w:rsidP="00C3250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99A749" wp14:editId="77154E34">
            <wp:extent cx="5457190" cy="445923"/>
            <wp:effectExtent l="19050" t="19050" r="10160" b="1143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29" r="5702"/>
                    <a:stretch/>
                  </pic:blipFill>
                  <pic:spPr bwMode="auto">
                    <a:xfrm>
                      <a:off x="0" y="0"/>
                      <a:ext cx="5457190" cy="445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0D5E2" w14:textId="3FB49AB8" w:rsidR="00C3250A" w:rsidRDefault="00F030B9" w:rsidP="00C3250A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B4CA7">
        <w:rPr>
          <w:rFonts w:ascii="TH SarabunPSK" w:hAnsi="TH SarabunPSK" w:cs="TH SarabunPSK"/>
          <w:b/>
          <w:bCs/>
          <w:sz w:val="32"/>
          <w:szCs w:val="32"/>
        </w:rPr>
        <w:t>39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10EB5" w:rsidRPr="00E248F0">
        <w:rPr>
          <w:rFonts w:ascii="TH SarabunPSK" w:hAnsi="TH SarabunPSK" w:cs="TH SarabunPSK"/>
          <w:sz w:val="32"/>
          <w:szCs w:val="32"/>
          <w:cs/>
        </w:rPr>
        <w:t>แสดงการปิดคำสั่งการซื้อ</w:t>
      </w:r>
      <w:r w:rsidR="00F6664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6664B" w:rsidRPr="00E248F0">
        <w:rPr>
          <w:rFonts w:ascii="TH SarabunPSK" w:hAnsi="TH SarabunPSK" w:cs="TH SarabunPSK"/>
          <w:sz w:val="32"/>
          <w:szCs w:val="32"/>
          <w:cs/>
        </w:rPr>
        <w:t>ด้วยเครื่องมือหรือจำนวนจุดที่ได้กำหนดไว้</w:t>
      </w:r>
    </w:p>
    <w:p w14:paraId="67DA0D2D" w14:textId="335DAE5D" w:rsidR="00F030B9" w:rsidRDefault="00E248F0" w:rsidP="001314C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248F0">
        <w:rPr>
          <w:rFonts w:ascii="TH SarabunPSK" w:hAnsi="TH SarabunPSK" w:cs="TH SarabunPSK"/>
          <w:sz w:val="32"/>
          <w:szCs w:val="32"/>
          <w:cs/>
        </w:rPr>
        <w:t>จากรูปที่</w:t>
      </w:r>
      <w:r w:rsidRPr="00E248F0">
        <w:rPr>
          <w:rFonts w:ascii="TH SarabunPSK" w:hAnsi="TH SarabunPSK" w:cs="TH SarabunPSK"/>
          <w:sz w:val="32"/>
          <w:szCs w:val="32"/>
          <w:cs/>
        </w:rPr>
        <w:tab/>
        <w:t xml:space="preserve"> </w:t>
      </w:r>
      <w:r w:rsidR="00AB4CA7">
        <w:rPr>
          <w:rFonts w:ascii="TH SarabunPSK" w:hAnsi="TH SarabunPSK" w:cs="TH SarabunPSK"/>
          <w:sz w:val="32"/>
          <w:szCs w:val="32"/>
          <w:cs/>
        </w:rPr>
        <w:t>4.</w:t>
      </w:r>
      <w:r w:rsidR="00AB4CA7">
        <w:rPr>
          <w:rFonts w:ascii="TH SarabunPSK" w:hAnsi="TH SarabunPSK" w:cs="TH SarabunPSK"/>
          <w:sz w:val="32"/>
          <w:szCs w:val="32"/>
        </w:rPr>
        <w:t>39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248F0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248F0">
        <w:rPr>
          <w:rFonts w:ascii="TH SarabunPSK" w:hAnsi="TH SarabunPSK" w:cs="TH SarabunPSK"/>
          <w:sz w:val="32"/>
          <w:szCs w:val="32"/>
          <w:cs/>
        </w:rPr>
        <w:t>จะแสดง</w:t>
      </w:r>
      <w:r w:rsidR="007E09BA">
        <w:rPr>
          <w:rFonts w:ascii="TH SarabunPSK" w:hAnsi="TH SarabunPSK" w:cs="TH SarabunPSK" w:hint="cs"/>
          <w:sz w:val="32"/>
          <w:szCs w:val="32"/>
          <w:cs/>
        </w:rPr>
        <w:t>เมื่อทำการ</w:t>
      </w:r>
      <w:r w:rsidRPr="00E248F0">
        <w:rPr>
          <w:rFonts w:ascii="TH SarabunPSK" w:hAnsi="TH SarabunPSK" w:cs="TH SarabunPSK"/>
          <w:sz w:val="32"/>
          <w:szCs w:val="32"/>
          <w:cs/>
        </w:rPr>
        <w:t>ปิดคำสั่งการซื้อ เมื่อผู้ใช้กำหนดให้ปิดด้วย</w:t>
      </w:r>
      <w:r w:rsidRPr="00DA3E18">
        <w:rPr>
          <w:rFonts w:ascii="TH SarabunPSK" w:hAnsi="TH SarabunPSK" w:cs="TH SarabunPSK"/>
          <w:sz w:val="32"/>
          <w:szCs w:val="32"/>
          <w:cs/>
        </w:rPr>
        <w:t>เครื่องมือบ่งชี้</w:t>
      </w:r>
      <w:r w:rsidR="00410EB5" w:rsidRPr="00DA3E1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A3E18">
        <w:rPr>
          <w:rFonts w:ascii="TH SarabunPSK" w:hAnsi="TH SarabunPSK" w:cs="TH SarabunPSK"/>
          <w:sz w:val="32"/>
          <w:szCs w:val="32"/>
          <w:cs/>
        </w:rPr>
        <w:t>(</w:t>
      </w:r>
      <w:r w:rsidRPr="00DA3E18">
        <w:rPr>
          <w:rFonts w:ascii="TH SarabunPSK" w:hAnsi="TH SarabunPSK" w:cs="TH SarabunPSK"/>
          <w:sz w:val="32"/>
          <w:szCs w:val="32"/>
        </w:rPr>
        <w:t>Indicator</w:t>
      </w:r>
      <w:r w:rsidRPr="00DA3E18">
        <w:rPr>
          <w:rFonts w:ascii="TH SarabunPSK" w:hAnsi="TH SarabunPSK" w:cs="TH SarabunPSK"/>
          <w:sz w:val="32"/>
          <w:szCs w:val="32"/>
          <w:cs/>
        </w:rPr>
        <w:t>) หรือปิดด้วยจำนวนจุด</w:t>
      </w:r>
      <w:r w:rsidR="00151E9E" w:rsidRPr="00DA3E1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A3E18">
        <w:rPr>
          <w:rFonts w:ascii="TH SarabunPSK" w:hAnsi="TH SarabunPSK" w:cs="TH SarabunPSK"/>
          <w:sz w:val="32"/>
          <w:szCs w:val="32"/>
          <w:cs/>
        </w:rPr>
        <w:t>(</w:t>
      </w:r>
      <w:r w:rsidR="00EC73D3" w:rsidRPr="00DA3E18">
        <w:rPr>
          <w:rFonts w:ascii="TH SarabunPSK" w:hAnsi="TH SarabunPSK" w:cs="TH SarabunPSK"/>
          <w:sz w:val="32"/>
          <w:szCs w:val="32"/>
        </w:rPr>
        <w:t>Pip</w:t>
      </w:r>
      <w:r w:rsidRPr="00DA3E18">
        <w:rPr>
          <w:rFonts w:ascii="TH SarabunPSK" w:hAnsi="TH SarabunPSK" w:cs="TH SarabunPSK"/>
          <w:sz w:val="32"/>
          <w:szCs w:val="32"/>
          <w:cs/>
        </w:rPr>
        <w:t>) ที่ได้กำหนดไว้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31</w:t>
      </w:r>
    </w:p>
    <w:p w14:paraId="788B990B" w14:textId="77777777" w:rsidR="0067077C" w:rsidRDefault="0067077C" w:rsidP="006707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7B24F2" wp14:editId="07661FBF">
            <wp:extent cx="5486400" cy="855665"/>
            <wp:effectExtent l="19050" t="19050" r="19050" b="209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61"/>
                    <a:stretch/>
                  </pic:blipFill>
                  <pic:spPr bwMode="auto">
                    <a:xfrm>
                      <a:off x="0" y="0"/>
                      <a:ext cx="5486400" cy="85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C1E44" w14:textId="387665F7" w:rsidR="00D004DB" w:rsidRDefault="00D004DB" w:rsidP="00D004D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B4CA7">
        <w:rPr>
          <w:rFonts w:ascii="TH SarabunPSK" w:hAnsi="TH SarabunPSK" w:cs="TH SarabunPSK"/>
          <w:b/>
          <w:bCs/>
          <w:sz w:val="32"/>
          <w:szCs w:val="32"/>
        </w:rPr>
        <w:t>40</w:t>
      </w:r>
      <w:r w:rsidR="00F6664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6664B">
        <w:rPr>
          <w:rFonts w:ascii="TH SarabunPSK" w:hAnsi="TH SarabunPSK" w:cs="TH SarabunPSK" w:hint="cs"/>
          <w:sz w:val="32"/>
          <w:szCs w:val="32"/>
          <w:cs/>
        </w:rPr>
        <w:t>แสดงการปิดคำสั่งการซื้อ</w:t>
      </w:r>
      <w:r w:rsidR="00F6664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6664B">
        <w:rPr>
          <w:rFonts w:ascii="TH SarabunPSK" w:hAnsi="TH SarabunPSK" w:cs="TH SarabunPSK" w:hint="cs"/>
          <w:sz w:val="32"/>
          <w:szCs w:val="32"/>
          <w:cs/>
        </w:rPr>
        <w:t>ด้วยเครื่องมือบ่งชี้เพียงอย่างเดียว</w:t>
      </w:r>
    </w:p>
    <w:p w14:paraId="15C1D07A" w14:textId="787CE1F2" w:rsidR="00295C85" w:rsidRDefault="00295C85" w:rsidP="00295C85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</w:t>
      </w:r>
      <w:r w:rsidR="004A21F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A21FE" w:rsidRPr="004A21FE">
        <w:rPr>
          <w:rFonts w:ascii="TH SarabunPSK" w:hAnsi="TH SarabunPSK" w:cs="TH SarabunPSK"/>
          <w:sz w:val="32"/>
          <w:szCs w:val="32"/>
        </w:rPr>
        <w:t>4</w:t>
      </w:r>
      <w:r w:rsidR="004A21FE" w:rsidRPr="004A21FE">
        <w:rPr>
          <w:rFonts w:ascii="TH SarabunPSK" w:hAnsi="TH SarabunPSK" w:cs="TH SarabunPSK"/>
          <w:sz w:val="32"/>
          <w:szCs w:val="32"/>
          <w:cs/>
        </w:rPr>
        <w:t>.</w:t>
      </w:r>
      <w:r w:rsidR="00AB4CA7">
        <w:rPr>
          <w:rFonts w:ascii="TH SarabunPSK" w:hAnsi="TH SarabunPSK" w:cs="TH SarabunPSK"/>
          <w:sz w:val="32"/>
          <w:szCs w:val="32"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E09BA">
        <w:rPr>
          <w:rFonts w:ascii="TH SarabunPSK" w:hAnsi="TH SarabunPSK" w:cs="TH SarabunPSK" w:hint="cs"/>
          <w:sz w:val="32"/>
          <w:szCs w:val="32"/>
          <w:cs/>
        </w:rPr>
        <w:t>เมื่อมี</w:t>
      </w:r>
      <w:r>
        <w:rPr>
          <w:rFonts w:ascii="TH SarabunPSK" w:hAnsi="TH SarabunPSK" w:cs="TH SarabunPSK" w:hint="cs"/>
          <w:sz w:val="32"/>
          <w:szCs w:val="32"/>
          <w:cs/>
        </w:rPr>
        <w:t>การปิดคำสั่งการซื้อ เมื่อผู้ใช้กำหนดให้ปิดด้วยเครื่องมือบ่งชี้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Indicator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เพียงอย่างเดียว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31</w:t>
      </w:r>
    </w:p>
    <w:p w14:paraId="47678D85" w14:textId="77777777" w:rsidR="00091A5E" w:rsidRDefault="00295C85" w:rsidP="00D004D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215C17B" wp14:editId="73DCA9CA">
            <wp:extent cx="5486400" cy="864277"/>
            <wp:effectExtent l="19050" t="19050" r="19050" b="120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09"/>
                    <a:stretch/>
                  </pic:blipFill>
                  <pic:spPr bwMode="auto">
                    <a:xfrm>
                      <a:off x="0" y="0"/>
                      <a:ext cx="5486400" cy="8642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CFFCE" w14:textId="04A4AABF" w:rsidR="00D004DB" w:rsidRDefault="00D004DB" w:rsidP="00D004D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B4CA7">
        <w:rPr>
          <w:rFonts w:ascii="TH SarabunPSK" w:hAnsi="TH SarabunPSK" w:cs="TH SarabunPSK"/>
          <w:b/>
          <w:bCs/>
          <w:sz w:val="32"/>
          <w:szCs w:val="32"/>
        </w:rPr>
        <w:t>41</w:t>
      </w:r>
      <w:r w:rsidR="00216E7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16E7C">
        <w:rPr>
          <w:rFonts w:ascii="TH SarabunPSK" w:hAnsi="TH SarabunPSK" w:cs="TH SarabunPSK" w:hint="cs"/>
          <w:sz w:val="32"/>
          <w:szCs w:val="32"/>
          <w:cs/>
        </w:rPr>
        <w:t>แสดงการปิดคำสั่งการขาย</w:t>
      </w:r>
      <w:r w:rsidR="00216E7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16E7C">
        <w:rPr>
          <w:rFonts w:ascii="TH SarabunPSK" w:hAnsi="TH SarabunPSK" w:cs="TH SarabunPSK" w:hint="cs"/>
          <w:sz w:val="32"/>
          <w:szCs w:val="32"/>
          <w:cs/>
        </w:rPr>
        <w:t>ด้วยเครื่องมือบ่งชี้เพียงอย่างเดียว</w:t>
      </w:r>
    </w:p>
    <w:p w14:paraId="09DE6F89" w14:textId="16B37482" w:rsidR="00295C85" w:rsidRDefault="00295C85" w:rsidP="00295C85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</w:t>
      </w:r>
      <w:r w:rsidR="004A21F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A21FE" w:rsidRPr="004A21FE">
        <w:rPr>
          <w:rFonts w:ascii="TH SarabunPSK" w:hAnsi="TH SarabunPSK" w:cs="TH SarabunPSK"/>
          <w:sz w:val="32"/>
          <w:szCs w:val="32"/>
        </w:rPr>
        <w:t>4</w:t>
      </w:r>
      <w:r w:rsidR="004A21FE" w:rsidRPr="004A21FE">
        <w:rPr>
          <w:rFonts w:ascii="TH SarabunPSK" w:hAnsi="TH SarabunPSK" w:cs="TH SarabunPSK"/>
          <w:sz w:val="32"/>
          <w:szCs w:val="32"/>
          <w:cs/>
        </w:rPr>
        <w:t>.</w:t>
      </w:r>
      <w:r w:rsidR="00AB4CA7">
        <w:rPr>
          <w:rFonts w:ascii="TH SarabunPSK" w:hAnsi="TH SarabunPSK" w:cs="TH SarabunPSK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E09BA">
        <w:rPr>
          <w:rFonts w:ascii="TH SarabunPSK" w:hAnsi="TH SarabunPSK" w:cs="TH SarabunPSK" w:hint="cs"/>
          <w:sz w:val="32"/>
          <w:szCs w:val="32"/>
          <w:cs/>
        </w:rPr>
        <w:t>เมื่อมี</w:t>
      </w:r>
      <w:r>
        <w:rPr>
          <w:rFonts w:ascii="TH SarabunPSK" w:hAnsi="TH SarabunPSK" w:cs="TH SarabunPSK" w:hint="cs"/>
          <w:sz w:val="32"/>
          <w:szCs w:val="32"/>
          <w:cs/>
        </w:rPr>
        <w:t>การปิดคำสั่งการขาย เมื่อผู้ใช้กำหนดให้</w:t>
      </w:r>
      <w:r w:rsidRPr="00A44662">
        <w:rPr>
          <w:rFonts w:ascii="TH SarabunPSK" w:hAnsi="TH SarabunPSK" w:cs="TH SarabunPSK"/>
          <w:sz w:val="32"/>
          <w:szCs w:val="32"/>
          <w:cs/>
        </w:rPr>
        <w:t>ปิดด้วยเครื่องมือบ่งชี้ (</w:t>
      </w:r>
      <w:r w:rsidRPr="00A44662">
        <w:rPr>
          <w:rFonts w:ascii="TH SarabunPSK" w:hAnsi="TH SarabunPSK" w:cs="TH SarabunPSK"/>
          <w:sz w:val="32"/>
          <w:szCs w:val="32"/>
        </w:rPr>
        <w:t>Indicator</w:t>
      </w:r>
      <w:r w:rsidRPr="00A44662">
        <w:rPr>
          <w:rFonts w:ascii="TH SarabunPSK" w:hAnsi="TH SarabunPSK" w:cs="TH SarabunPSK"/>
          <w:sz w:val="32"/>
          <w:szCs w:val="32"/>
          <w:cs/>
        </w:rPr>
        <w:t>) เพียงอย่างเดียว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31</w:t>
      </w:r>
    </w:p>
    <w:p w14:paraId="35698B40" w14:textId="77777777" w:rsidR="00091A5E" w:rsidRDefault="00295C85" w:rsidP="00D004D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96C921E" wp14:editId="736AAE8E">
            <wp:extent cx="5486400" cy="819455"/>
            <wp:effectExtent l="19050" t="19050" r="19050" b="190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44"/>
                    <a:stretch/>
                  </pic:blipFill>
                  <pic:spPr bwMode="auto">
                    <a:xfrm>
                      <a:off x="0" y="0"/>
                      <a:ext cx="5486400" cy="819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FDDBC" w14:textId="2B2FFCB4" w:rsidR="00D004DB" w:rsidRPr="008B7FF5" w:rsidRDefault="00D004DB" w:rsidP="008B7F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b/>
          <w:bCs/>
          <w:sz w:val="32"/>
          <w:szCs w:val="32"/>
        </w:rPr>
        <w:t>42</w:t>
      </w:r>
      <w:r w:rsidR="008B7FF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8B7FF5">
        <w:rPr>
          <w:rFonts w:ascii="TH SarabunPSK" w:hAnsi="TH SarabunPSK" w:cs="TH SarabunPSK" w:hint="cs"/>
          <w:sz w:val="32"/>
          <w:szCs w:val="32"/>
          <w:cs/>
        </w:rPr>
        <w:t>แสดงการปิดคำสั่งการขาย</w:t>
      </w:r>
      <w:r w:rsidR="008B7FF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B7FF5" w:rsidRPr="00E248F0">
        <w:rPr>
          <w:rFonts w:ascii="TH SarabunPSK" w:hAnsi="TH SarabunPSK" w:cs="TH SarabunPSK"/>
          <w:sz w:val="32"/>
          <w:szCs w:val="32"/>
          <w:cs/>
        </w:rPr>
        <w:t>ด้วยเครื่องมือหรือจำนวนจุดที่ได้กำหนดไว้</w:t>
      </w:r>
    </w:p>
    <w:p w14:paraId="54BA33B6" w14:textId="1B6EB60D" w:rsidR="00D004DB" w:rsidRDefault="00295C85" w:rsidP="00295C8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</w:t>
      </w:r>
      <w:r w:rsidR="004A21F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A21FE" w:rsidRPr="004A21FE">
        <w:rPr>
          <w:rFonts w:ascii="TH SarabunPSK" w:hAnsi="TH SarabunPSK" w:cs="TH SarabunPSK"/>
          <w:sz w:val="32"/>
          <w:szCs w:val="32"/>
        </w:rPr>
        <w:t>4</w:t>
      </w:r>
      <w:r w:rsidR="004A21FE" w:rsidRPr="004A21FE">
        <w:rPr>
          <w:rFonts w:ascii="TH SarabunPSK" w:hAnsi="TH SarabunPSK" w:cs="TH SarabunPSK"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sz w:val="32"/>
          <w:szCs w:val="32"/>
        </w:rPr>
        <w:t>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E09BA">
        <w:rPr>
          <w:rFonts w:ascii="TH SarabunPSK" w:hAnsi="TH SarabunPSK" w:cs="TH SarabunPSK" w:hint="cs"/>
          <w:sz w:val="32"/>
          <w:szCs w:val="32"/>
          <w:cs/>
        </w:rPr>
        <w:t>เมื่อมี</w:t>
      </w:r>
      <w:r>
        <w:rPr>
          <w:rFonts w:ascii="TH SarabunPSK" w:hAnsi="TH SarabunPSK" w:cs="TH SarabunPSK" w:hint="cs"/>
          <w:sz w:val="32"/>
          <w:szCs w:val="32"/>
          <w:cs/>
        </w:rPr>
        <w:t>การปิดคำสั่งการขาย เมื่อผู้ใช้กำหนดให้ปิดด้วยเครื่องมือบ่งชี้</w:t>
      </w:r>
      <w:r w:rsidR="001314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Indicator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หรือปิดด้วยจำนวนจุด</w:t>
      </w:r>
      <w:r w:rsidR="001314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="007E09BA">
        <w:rPr>
          <w:rFonts w:ascii="TH SarabunPSK" w:hAnsi="TH SarabunPSK" w:cs="TH SarabunPSK"/>
          <w:sz w:val="32"/>
          <w:szCs w:val="32"/>
        </w:rPr>
        <w:t>Pip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ที่ได้กำหนดไว้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31</w:t>
      </w:r>
    </w:p>
    <w:p w14:paraId="065EB2B9" w14:textId="77777777" w:rsidR="00DA45E7" w:rsidRDefault="00DA45E7" w:rsidP="00DA45E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ส่วนของฟังค์ชั่น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6738DE">
        <w:rPr>
          <w:rFonts w:ascii="TH SarabunPSK" w:hAnsi="TH SarabunPSK" w:cs="TH SarabunPSK"/>
          <w:sz w:val="32"/>
          <w:szCs w:val="32"/>
          <w:cs/>
        </w:rPr>
        <w:t>ย่อย</w:t>
      </w:r>
      <w:r>
        <w:rPr>
          <w:rFonts w:ascii="TH SarabunPSK" w:hAnsi="TH SarabunPSK" w:cs="TH SarabunPSK" w:hint="cs"/>
          <w:sz w:val="32"/>
          <w:szCs w:val="32"/>
          <w:cs/>
        </w:rPr>
        <w:t>คำนวณชั้น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79FB225E" w14:textId="77777777" w:rsidR="00653A4F" w:rsidRDefault="003E6D9A" w:rsidP="00EE4DD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90D64" wp14:editId="5EB7674F">
            <wp:extent cx="5486400" cy="478971"/>
            <wp:effectExtent l="19050" t="19050" r="19050" b="165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50"/>
                    <a:stretch/>
                  </pic:blipFill>
                  <pic:spPr bwMode="auto">
                    <a:xfrm>
                      <a:off x="0" y="0"/>
                      <a:ext cx="5486400" cy="4789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27513" w14:textId="0FD5EB6B" w:rsidR="00E71BAA" w:rsidRDefault="00E71BAA" w:rsidP="00E71BAA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b/>
          <w:bCs/>
          <w:sz w:val="32"/>
          <w:szCs w:val="32"/>
        </w:rPr>
        <w:t>43</w:t>
      </w:r>
      <w:r w:rsidR="003E6D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ED7CF6">
        <w:rPr>
          <w:rFonts w:ascii="TH SarabunPSK" w:hAnsi="TH SarabunPSK" w:cs="TH SarabunPSK" w:hint="cs"/>
          <w:sz w:val="32"/>
          <w:szCs w:val="32"/>
          <w:cs/>
        </w:rPr>
        <w:t>แสดงจำนวนเงินที่ได้กำไร</w:t>
      </w:r>
      <w:r w:rsidR="00ED7CF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441FF">
        <w:rPr>
          <w:rFonts w:ascii="TH SarabunPSK" w:hAnsi="TH SarabunPSK" w:cs="TH SarabunPSK" w:hint="cs"/>
          <w:sz w:val="32"/>
          <w:szCs w:val="32"/>
          <w:cs/>
        </w:rPr>
        <w:t>เงื่อนไขชั้นแรก</w:t>
      </w:r>
    </w:p>
    <w:p w14:paraId="06321660" w14:textId="4BE95559" w:rsidR="00653A4F" w:rsidRDefault="003E6D9A" w:rsidP="003E6D9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E6D9A">
        <w:rPr>
          <w:rFonts w:ascii="TH SarabunPSK" w:hAnsi="TH SarabunPSK" w:cs="TH SarabunPSK"/>
          <w:sz w:val="32"/>
          <w:szCs w:val="32"/>
        </w:rPr>
        <w:t>4</w:t>
      </w:r>
      <w:r w:rsidRPr="003E6D9A">
        <w:rPr>
          <w:rFonts w:ascii="TH SarabunPSK" w:hAnsi="TH SarabunPSK" w:cs="TH SarabunPSK"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sz w:val="32"/>
          <w:szCs w:val="32"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แสดงจำนวนเงินที่ได้กำไรพร้อมทั้งแสดงเงื่อนไขว่าตรงกับเงื่อนไข ชั้น</w:t>
      </w:r>
      <w:r w:rsidR="00ED7CF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เป็นชั้นแรก และยังไม่มีค่าเงินที่ติดลบ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32</w:t>
      </w:r>
    </w:p>
    <w:p w14:paraId="4A910464" w14:textId="77777777" w:rsidR="005C00C5" w:rsidRDefault="005C00C5" w:rsidP="005C00C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75145B" wp14:editId="3D0326EE">
            <wp:extent cx="5486400" cy="508228"/>
            <wp:effectExtent l="19050" t="19050" r="19050" b="2540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55"/>
                    <a:stretch/>
                  </pic:blipFill>
                  <pic:spPr bwMode="auto">
                    <a:xfrm>
                      <a:off x="0" y="0"/>
                      <a:ext cx="5486400" cy="5082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24DEA" w14:textId="2F30FC4D" w:rsidR="005C00C5" w:rsidRDefault="005C00C5" w:rsidP="005C00C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B1675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b/>
          <w:bCs/>
          <w:sz w:val="32"/>
          <w:szCs w:val="32"/>
        </w:rPr>
        <w:t>44</w:t>
      </w:r>
      <w:r w:rsidR="006C57F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6C57FE">
        <w:rPr>
          <w:rFonts w:ascii="TH SarabunPSK" w:hAnsi="TH SarabunPSK" w:cs="TH SarabunPSK" w:hint="cs"/>
          <w:sz w:val="32"/>
          <w:szCs w:val="32"/>
          <w:cs/>
        </w:rPr>
        <w:t>แสดงการซื้อขายถูกตัดขาดทุน</w:t>
      </w:r>
      <w:r w:rsidR="006C57F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57FE">
        <w:rPr>
          <w:rFonts w:ascii="TH SarabunPSK" w:hAnsi="TH SarabunPSK" w:cs="TH SarabunPSK" w:hint="cs"/>
          <w:sz w:val="32"/>
          <w:szCs w:val="32"/>
          <w:cs/>
        </w:rPr>
        <w:t>เงื่อนไขชั้นแรก</w:t>
      </w:r>
      <w:r w:rsidR="006C57F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57F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C57F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57FE">
        <w:rPr>
          <w:rFonts w:ascii="TH SarabunPSK" w:hAnsi="TH SarabunPSK" w:cs="TH SarabunPSK" w:hint="cs"/>
          <w:sz w:val="32"/>
          <w:szCs w:val="32"/>
          <w:cs/>
        </w:rPr>
        <w:t>เงินสำรองมีไม่พอ</w:t>
      </w:r>
    </w:p>
    <w:p w14:paraId="2E53DED4" w14:textId="0C1B387B" w:rsidR="005C00C5" w:rsidRDefault="005C00C5" w:rsidP="005C00C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</w:t>
      </w:r>
      <w:r>
        <w:rPr>
          <w:rFonts w:ascii="TH SarabunPSK" w:hAnsi="TH SarabunPSK" w:cs="TH SarabunPSK"/>
          <w:sz w:val="32"/>
          <w:szCs w:val="32"/>
        </w:rPr>
        <w:t xml:space="preserve">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sz w:val="32"/>
          <w:szCs w:val="32"/>
        </w:rPr>
        <w:t>44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แสดงเมื่อคำสั่งการซื้อขายถูกตัดขาดทุนพร้อมทั้งแสดงเงื่อนไขว่าตรงกับเงื่อนไขชั้น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เป็นชั้นแรก และเงินสำรองมีไม่พอให้หักลบกับเงินที่โดนตัดขาดทุนไป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32</w:t>
      </w:r>
    </w:p>
    <w:p w14:paraId="6298362B" w14:textId="77777777" w:rsidR="007B74E9" w:rsidRDefault="007B74E9" w:rsidP="007B74E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F8A8AFD" wp14:editId="3CF93B26">
            <wp:extent cx="5029200" cy="749693"/>
            <wp:effectExtent l="19050" t="19050" r="19050" b="1270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04"/>
                    <a:stretch/>
                  </pic:blipFill>
                  <pic:spPr bwMode="auto">
                    <a:xfrm>
                      <a:off x="0" y="0"/>
                      <a:ext cx="5029200" cy="749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2F095" w14:textId="458A4FE2" w:rsidR="005C00C5" w:rsidRDefault="005C00C5" w:rsidP="005C00C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b/>
          <w:bCs/>
          <w:sz w:val="32"/>
          <w:szCs w:val="32"/>
        </w:rPr>
        <w:t>45</w:t>
      </w:r>
      <w:r w:rsidR="007B74E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B74E9">
        <w:rPr>
          <w:rFonts w:ascii="TH SarabunPSK" w:hAnsi="TH SarabunPSK" w:cs="TH SarabunPSK" w:hint="cs"/>
          <w:sz w:val="32"/>
          <w:szCs w:val="32"/>
          <w:cs/>
        </w:rPr>
        <w:t>แสดงการซื้อขายถูกตัดขาดทุน</w:t>
      </w:r>
      <w:r w:rsidR="007B74E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74E9">
        <w:rPr>
          <w:rFonts w:ascii="TH SarabunPSK" w:hAnsi="TH SarabunPSK" w:cs="TH SarabunPSK" w:hint="cs"/>
          <w:sz w:val="32"/>
          <w:szCs w:val="32"/>
          <w:cs/>
        </w:rPr>
        <w:t>เงื่อนไขมากกว่า 1 ชั้น</w:t>
      </w:r>
      <w:r w:rsidR="007B74E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74E9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7B74E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74E9">
        <w:rPr>
          <w:rFonts w:ascii="TH SarabunPSK" w:hAnsi="TH SarabunPSK" w:cs="TH SarabunPSK" w:hint="cs"/>
          <w:sz w:val="32"/>
          <w:szCs w:val="32"/>
          <w:cs/>
        </w:rPr>
        <w:t>เงินสำรองมีไม่พอ</w:t>
      </w:r>
    </w:p>
    <w:p w14:paraId="62B43940" w14:textId="686402A5" w:rsidR="007B74E9" w:rsidRDefault="007B74E9" w:rsidP="007B74E9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</w:t>
      </w:r>
      <w:r>
        <w:rPr>
          <w:rFonts w:ascii="TH SarabunPSK" w:hAnsi="TH SarabunPSK" w:cs="TH SarabunPSK"/>
          <w:sz w:val="32"/>
          <w:szCs w:val="32"/>
        </w:rPr>
        <w:t xml:space="preserve">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sz w:val="32"/>
          <w:szCs w:val="32"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แสดงเมื่อคำสั่งการซื้อขายถูกตัดขาดทุนพร้อมทั้งแสดงเงื่อนไขว่าตรงกับเงื่อนไขชั้น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มากกว่า 1 ชั้น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และเงินสำรองมีไม่พอให้หักลบกับเงินที่โดนตัดขาดทุน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32</w:t>
      </w:r>
    </w:p>
    <w:p w14:paraId="37054423" w14:textId="77777777" w:rsidR="005C00C5" w:rsidRDefault="0036306F" w:rsidP="005C00C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2132387" wp14:editId="405EED9B">
            <wp:extent cx="5029200" cy="523519"/>
            <wp:effectExtent l="19050" t="19050" r="19050" b="1016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79"/>
                    <a:stretch/>
                  </pic:blipFill>
                  <pic:spPr bwMode="auto">
                    <a:xfrm>
                      <a:off x="0" y="0"/>
                      <a:ext cx="5029200" cy="5235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3BE2A" w14:textId="65BADCC5" w:rsidR="005C00C5" w:rsidRDefault="005C00C5" w:rsidP="005C00C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b/>
          <w:bCs/>
          <w:sz w:val="32"/>
          <w:szCs w:val="32"/>
        </w:rPr>
        <w:t>46</w:t>
      </w:r>
      <w:r w:rsidR="009E135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F3E81">
        <w:rPr>
          <w:rFonts w:ascii="TH SarabunPSK" w:hAnsi="TH SarabunPSK" w:cs="TH SarabunPSK" w:hint="cs"/>
          <w:sz w:val="32"/>
          <w:szCs w:val="32"/>
          <w:cs/>
        </w:rPr>
        <w:t>แสดงการซื้อขายถูกตัดขาดทุน</w:t>
      </w:r>
      <w:r w:rsidR="00FF3E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F3E81">
        <w:rPr>
          <w:rFonts w:ascii="TH SarabunPSK" w:hAnsi="TH SarabunPSK" w:cs="TH SarabunPSK" w:hint="cs"/>
          <w:sz w:val="32"/>
          <w:szCs w:val="32"/>
          <w:cs/>
        </w:rPr>
        <w:t>เงื่อนไขมากกว่า 1 ชั้น</w:t>
      </w:r>
      <w:r w:rsidR="00FF3E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F3E8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FF3E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F3E81">
        <w:rPr>
          <w:rFonts w:ascii="TH SarabunPSK" w:hAnsi="TH SarabunPSK" w:cs="TH SarabunPSK" w:hint="cs"/>
          <w:sz w:val="32"/>
          <w:szCs w:val="32"/>
          <w:cs/>
        </w:rPr>
        <w:t>เงินสำรองมากกว่าที่ติดลบ</w:t>
      </w:r>
    </w:p>
    <w:p w14:paraId="70734E16" w14:textId="6AB463A4" w:rsidR="005C00C5" w:rsidRDefault="00905C21" w:rsidP="00905C2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</w:t>
      </w:r>
      <w:r>
        <w:rPr>
          <w:rFonts w:ascii="TH SarabunPSK" w:hAnsi="TH SarabunPSK" w:cs="TH SarabunPSK"/>
          <w:sz w:val="32"/>
          <w:szCs w:val="32"/>
        </w:rPr>
        <w:t xml:space="preserve">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แสดงเมื่อคำสั่งการซื้อขายได้ตัดทำกำไรพร้อมทั้งแสดงเงื่อนไขว่าตรงกับเงื่อนไขชั้น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มากกว่า 1 และจำนวนเงินสำรองมากกว่าจำนวนเงิน </w:t>
      </w:r>
      <w:r>
        <w:rPr>
          <w:rFonts w:ascii="TH SarabunPSK" w:hAnsi="TH SarabunPSK" w:cs="TH SarabunPSK"/>
          <w:sz w:val="32"/>
          <w:szCs w:val="32"/>
        </w:rPr>
        <w:t xml:space="preserve">Layer </w:t>
      </w:r>
      <w:r>
        <w:rPr>
          <w:rFonts w:ascii="TH SarabunPSK" w:hAnsi="TH SarabunPSK" w:cs="TH SarabunPSK" w:hint="cs"/>
          <w:sz w:val="32"/>
          <w:szCs w:val="32"/>
          <w:cs/>
        </w:rPr>
        <w:t>ที่ติดลบ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32</w:t>
      </w:r>
    </w:p>
    <w:p w14:paraId="1287935D" w14:textId="77777777" w:rsidR="00E566A3" w:rsidRDefault="00BD0927" w:rsidP="00E566A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BE8BB0" wp14:editId="14CE341E">
            <wp:extent cx="5029200" cy="695010"/>
            <wp:effectExtent l="19050" t="19050" r="19050" b="1016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71"/>
                    <a:stretch/>
                  </pic:blipFill>
                  <pic:spPr bwMode="auto">
                    <a:xfrm>
                      <a:off x="0" y="0"/>
                      <a:ext cx="5029200" cy="69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D0384" w14:textId="58F0AC1B" w:rsidR="0036306F" w:rsidRDefault="0036306F" w:rsidP="005C00C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3A6C16">
        <w:rPr>
          <w:rFonts w:ascii="TH SarabunPSK" w:hAnsi="TH SarabunPSK" w:cs="TH SarabunPSK"/>
          <w:b/>
          <w:bCs/>
          <w:sz w:val="32"/>
          <w:szCs w:val="32"/>
        </w:rPr>
        <w:t>.47</w:t>
      </w:r>
      <w:r w:rsidR="00BD092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347FF">
        <w:rPr>
          <w:rFonts w:ascii="TH SarabunPSK" w:hAnsi="TH SarabunPSK" w:cs="TH SarabunPSK" w:hint="cs"/>
          <w:sz w:val="32"/>
          <w:szCs w:val="32"/>
          <w:cs/>
        </w:rPr>
        <w:t>แสดงชั้นมากกว่า 4 ทำให้ไม่สามารถส่งเงื่อนไขคำสั่งการซื้อขายได้</w:t>
      </w:r>
    </w:p>
    <w:p w14:paraId="37ECC9A7" w14:textId="3DCDC9F5" w:rsidR="005C00C5" w:rsidRDefault="00BD0927" w:rsidP="00BD092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</w:t>
      </w:r>
      <w:r>
        <w:rPr>
          <w:rFonts w:ascii="TH SarabunPSK" w:hAnsi="TH SarabunPSK" w:cs="TH SarabunPSK"/>
          <w:sz w:val="32"/>
          <w:szCs w:val="32"/>
        </w:rPr>
        <w:t xml:space="preserve">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sz w:val="32"/>
          <w:szCs w:val="32"/>
        </w:rPr>
        <w:t>47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ในช่อง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แสดงเมื่อชั้น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มากกว่า 4 ทำให้ไม่สามารถส่งเงื่อนไขคำสั่งการซื้อขายได้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32</w:t>
      </w:r>
    </w:p>
    <w:p w14:paraId="178EED31" w14:textId="4D80EA3D" w:rsidR="00DA45E7" w:rsidRDefault="00DA45E7" w:rsidP="00DA45E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ฟังค์ชั่น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537D6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537D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1B78D2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>ข้อมูลขึ้นเว็บไซต์</w:t>
      </w:r>
    </w:p>
    <w:p w14:paraId="612E2373" w14:textId="77777777" w:rsidR="00653A4F" w:rsidRDefault="00CA7332" w:rsidP="00B22B0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28AFCF" wp14:editId="45B23073">
            <wp:extent cx="5486400" cy="1349640"/>
            <wp:effectExtent l="19050" t="19050" r="19050" b="222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4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23CB4" w14:textId="72CFBCF8" w:rsidR="001314CB" w:rsidRPr="0091033B" w:rsidRDefault="00E71BAA" w:rsidP="00E71BA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b/>
          <w:bCs/>
          <w:sz w:val="32"/>
          <w:szCs w:val="32"/>
        </w:rPr>
        <w:t>48</w:t>
      </w:r>
      <w:r w:rsidR="007C00E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F2F11" w:rsidRPr="0091033B">
        <w:rPr>
          <w:rFonts w:ascii="TH SarabunPSK" w:hAnsi="TH SarabunPSK" w:cs="TH SarabunPSK" w:hint="cs"/>
          <w:sz w:val="32"/>
          <w:szCs w:val="32"/>
          <w:cs/>
        </w:rPr>
        <w:t>การเชื่อมต่ออินเทอร์เน็ตสำเร็จ</w:t>
      </w:r>
    </w:p>
    <w:p w14:paraId="4212EAE3" w14:textId="1A1BD3B2" w:rsidR="00E71BAA" w:rsidRDefault="009F2F11" w:rsidP="003A6C16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3A6C16">
        <w:rPr>
          <w:rFonts w:ascii="TH SarabunPSK" w:hAnsi="TH SarabunPSK" w:cs="TH SarabunPSK"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7332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73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7332">
        <w:rPr>
          <w:rFonts w:ascii="TH SarabunPSK" w:hAnsi="TH SarabunPSK" w:cs="TH SarabunPSK" w:hint="cs"/>
          <w:sz w:val="32"/>
          <w:szCs w:val="32"/>
          <w:cs/>
        </w:rPr>
        <w:t>แสดงเมื่อตรวจสอบว่าอินเทอร์เน็ต</w:t>
      </w:r>
      <w:r w:rsidR="00CA733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7332">
        <w:rPr>
          <w:rFonts w:ascii="TH SarabunPSK" w:hAnsi="TH SarabunPSK" w:cs="TH SarabunPSK"/>
          <w:sz w:val="32"/>
          <w:szCs w:val="32"/>
        </w:rPr>
        <w:t>Internet</w:t>
      </w:r>
      <w:r w:rsidR="00CA733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A7332">
        <w:rPr>
          <w:rFonts w:ascii="TH SarabunPSK" w:hAnsi="TH SarabunPSK" w:cs="TH SarabunPSK" w:hint="cs"/>
          <w:sz w:val="32"/>
          <w:szCs w:val="32"/>
          <w:cs/>
        </w:rPr>
        <w:t>สามารถใช้งานได้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33</w:t>
      </w:r>
    </w:p>
    <w:p w14:paraId="6AC9E6D2" w14:textId="77777777" w:rsidR="007C00E2" w:rsidRPr="00B75323" w:rsidRDefault="00CA7332" w:rsidP="00E71BA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9BCE04" wp14:editId="5FF9858A">
            <wp:extent cx="5486400" cy="1349640"/>
            <wp:effectExtent l="19050" t="19050" r="19050" b="222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4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A108D" w14:textId="32928A5D" w:rsidR="009F2F11" w:rsidRDefault="007C00E2" w:rsidP="001314C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A6C16">
        <w:rPr>
          <w:rFonts w:ascii="TH SarabunPSK" w:hAnsi="TH SarabunPSK" w:cs="TH SarabunPSK"/>
          <w:b/>
          <w:bCs/>
          <w:sz w:val="32"/>
          <w:szCs w:val="32"/>
        </w:rPr>
        <w:t>49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F2F11" w:rsidRPr="0091033B">
        <w:rPr>
          <w:rFonts w:ascii="TH SarabunPSK" w:hAnsi="TH SarabunPSK" w:cs="TH SarabunPSK" w:hint="cs"/>
          <w:sz w:val="32"/>
          <w:szCs w:val="32"/>
          <w:cs/>
        </w:rPr>
        <w:t>การตรวจสอบเวลาในการเขียนและส่งไฟล์</w:t>
      </w:r>
    </w:p>
    <w:p w14:paraId="7F092939" w14:textId="2E45123D" w:rsidR="001314CB" w:rsidRDefault="009F2F11" w:rsidP="003A6C1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3A6C16">
        <w:rPr>
          <w:rFonts w:ascii="TH SarabunPSK" w:hAnsi="TH SarabunPSK" w:cs="TH SarabunPSK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7332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077C">
        <w:rPr>
          <w:rFonts w:ascii="TH SarabunPSK" w:hAnsi="TH SarabunPSK" w:cs="TH SarabunPSK" w:hint="cs"/>
          <w:sz w:val="32"/>
          <w:szCs w:val="32"/>
          <w:cs/>
        </w:rPr>
        <w:t xml:space="preserve">แสดงเมื่อถึงนาทีที่ </w:t>
      </w:r>
      <w:r w:rsidR="00CA7332">
        <w:rPr>
          <w:rFonts w:ascii="TH SarabunPSK" w:hAnsi="TH SarabunPSK" w:cs="TH SarabunPSK" w:hint="cs"/>
          <w:sz w:val="32"/>
          <w:szCs w:val="32"/>
          <w:cs/>
        </w:rPr>
        <w:t xml:space="preserve">0 หรือ </w:t>
      </w:r>
      <w:r w:rsidR="0067077C">
        <w:rPr>
          <w:rFonts w:ascii="TH SarabunPSK" w:hAnsi="TH SarabunPSK" w:cs="TH SarabunPSK"/>
          <w:sz w:val="32"/>
          <w:szCs w:val="32"/>
        </w:rPr>
        <w:t>3</w:t>
      </w:r>
      <w:r w:rsidR="00CA7332">
        <w:rPr>
          <w:rFonts w:ascii="TH SarabunPSK" w:hAnsi="TH SarabunPSK" w:cs="TH SarabunPSK" w:hint="cs"/>
          <w:sz w:val="32"/>
          <w:szCs w:val="32"/>
          <w:cs/>
        </w:rPr>
        <w:t>0 เพื่อทำการเขียน</w:t>
      </w:r>
      <w:r w:rsidR="001B78D2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Files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A7332">
        <w:rPr>
          <w:rFonts w:ascii="TH SarabunPSK" w:hAnsi="TH SarabunPSK" w:cs="TH SarabunPSK" w:hint="cs"/>
          <w:sz w:val="32"/>
          <w:szCs w:val="32"/>
          <w:cs/>
        </w:rPr>
        <w:t>และส่ง</w:t>
      </w:r>
      <w:r w:rsidR="001B78D2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Files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A7332">
        <w:rPr>
          <w:rFonts w:ascii="TH SarabunPSK" w:hAnsi="TH SarabunPSK" w:cs="TH SarabunPSK" w:hint="cs"/>
          <w:sz w:val="32"/>
          <w:szCs w:val="32"/>
          <w:cs/>
        </w:rPr>
        <w:t>ขึ้นเว็บไซต์</w:t>
      </w:r>
      <w:r w:rsidR="001314CB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 w:rsidR="00F06F83">
        <w:rPr>
          <w:rFonts w:ascii="TH SarabunPSK" w:hAnsi="TH SarabunPSK" w:cs="TH SarabunPSK"/>
          <w:sz w:val="32"/>
          <w:szCs w:val="32"/>
        </w:rPr>
        <w:t>33</w:t>
      </w:r>
    </w:p>
    <w:p w14:paraId="5EA8F6C1" w14:textId="02A072C4" w:rsidR="00EA3799" w:rsidRDefault="00EA3799" w:rsidP="005D145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0F3CAF" w14:textId="77777777" w:rsidR="00A03EA2" w:rsidRDefault="00CA7332" w:rsidP="005D145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2B8A03B7" wp14:editId="0284F034">
            <wp:extent cx="5486400" cy="1349640"/>
            <wp:effectExtent l="19050" t="19050" r="19050" b="222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4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7E52C" w14:textId="4CEAB95C" w:rsidR="009F2F11" w:rsidRDefault="00A03EA2" w:rsidP="001314C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84994">
        <w:rPr>
          <w:rFonts w:ascii="TH SarabunPSK" w:hAnsi="TH SarabunPSK" w:cs="TH SarabunPSK"/>
          <w:b/>
          <w:bCs/>
          <w:sz w:val="32"/>
          <w:szCs w:val="32"/>
        </w:rPr>
        <w:t>50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F2F11" w:rsidRPr="0091033B">
        <w:rPr>
          <w:rFonts w:ascii="TH SarabunPSK" w:hAnsi="TH SarabunPSK" w:cs="TH SarabunPSK" w:hint="cs"/>
          <w:sz w:val="32"/>
          <w:szCs w:val="32"/>
          <w:cs/>
        </w:rPr>
        <w:t>การเขียนเพิ่มเติมต่อจากไฟล์เดิม</w:t>
      </w:r>
    </w:p>
    <w:p w14:paraId="4A97AEA2" w14:textId="05D176E4" w:rsidR="00A03EA2" w:rsidRDefault="009F2F11" w:rsidP="0010701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F2F11">
        <w:rPr>
          <w:rFonts w:ascii="TH SarabunPSK" w:hAnsi="TH SarabunPSK" w:cs="TH SarabunPSK" w:hint="cs"/>
          <w:sz w:val="32"/>
          <w:szCs w:val="32"/>
          <w:cs/>
        </w:rPr>
        <w:t>จากรูปที่ 4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D84994">
        <w:rPr>
          <w:rFonts w:ascii="TH SarabunPSK" w:hAnsi="TH SarabunPSK" w:cs="TH SarabunPSK"/>
          <w:sz w:val="32"/>
          <w:szCs w:val="32"/>
        </w:rPr>
        <w:t>50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A7332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7332">
        <w:rPr>
          <w:rFonts w:ascii="TH SarabunPSK" w:hAnsi="TH SarabunPSK" w:cs="TH SarabunPSK" w:hint="cs"/>
          <w:sz w:val="32"/>
          <w:szCs w:val="32"/>
          <w:cs/>
        </w:rPr>
        <w:t>แสดงเมื่อทำการเขียน</w:t>
      </w:r>
      <w:r w:rsidR="001B78D2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CA733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7332">
        <w:rPr>
          <w:rFonts w:ascii="TH SarabunPSK" w:hAnsi="TH SarabunPSK" w:cs="TH SarabunPSK"/>
          <w:sz w:val="32"/>
          <w:szCs w:val="32"/>
        </w:rPr>
        <w:t>Files</w:t>
      </w:r>
      <w:r w:rsidR="00CA733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A7332">
        <w:rPr>
          <w:rFonts w:ascii="TH SarabunPSK" w:hAnsi="TH SarabunPSK" w:cs="TH SarabunPSK" w:hint="cs"/>
          <w:sz w:val="32"/>
          <w:szCs w:val="32"/>
          <w:cs/>
        </w:rPr>
        <w:t>ต่อจาก</w:t>
      </w:r>
      <w:r w:rsidR="001B78D2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CA733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7332">
        <w:rPr>
          <w:rFonts w:ascii="TH SarabunPSK" w:hAnsi="TH SarabunPSK" w:cs="TH SarabunPSK"/>
          <w:sz w:val="32"/>
          <w:szCs w:val="32"/>
        </w:rPr>
        <w:t>Files</w:t>
      </w:r>
      <w:r w:rsidR="00CA7332">
        <w:rPr>
          <w:rFonts w:ascii="TH SarabunPSK" w:hAnsi="TH SarabunPSK" w:cs="TH SarabunPSK"/>
          <w:sz w:val="32"/>
          <w:szCs w:val="32"/>
          <w:cs/>
        </w:rPr>
        <w:t>)</w:t>
      </w:r>
      <w:r w:rsidR="00CA7332">
        <w:rPr>
          <w:rFonts w:ascii="TH SarabunPSK" w:hAnsi="TH SarabunPSK" w:cs="TH SarabunPSK" w:hint="cs"/>
          <w:sz w:val="32"/>
          <w:szCs w:val="32"/>
          <w:cs/>
        </w:rPr>
        <w:t xml:space="preserve"> เดิม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33</w:t>
      </w:r>
    </w:p>
    <w:p w14:paraId="38136B5F" w14:textId="77777777" w:rsidR="00A03EA2" w:rsidRDefault="00CA7332" w:rsidP="005D14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7BF4F5" wp14:editId="40FFB20A">
            <wp:extent cx="5486400" cy="1339306"/>
            <wp:effectExtent l="19050" t="19050" r="19050" b="133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393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234ED" w14:textId="6AF49C1C" w:rsidR="009F2F11" w:rsidRDefault="00A03EA2" w:rsidP="001314C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07011">
        <w:rPr>
          <w:rFonts w:ascii="TH SarabunPSK" w:hAnsi="TH SarabunPSK" w:cs="TH SarabunPSK"/>
          <w:b/>
          <w:bCs/>
          <w:sz w:val="32"/>
          <w:szCs w:val="32"/>
        </w:rPr>
        <w:t>51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F2F11" w:rsidRPr="0091033B">
        <w:rPr>
          <w:rFonts w:ascii="TH SarabunPSK" w:hAnsi="TH SarabunPSK" w:cs="TH SarabunPSK" w:hint="cs"/>
          <w:sz w:val="32"/>
          <w:szCs w:val="32"/>
          <w:cs/>
        </w:rPr>
        <w:t>การส่งไฟล์ขึ้นสู่เว็บไซต์สำเร็จ</w:t>
      </w:r>
    </w:p>
    <w:p w14:paraId="5C0AF247" w14:textId="3497FEF2" w:rsidR="00A03EA2" w:rsidRDefault="009F2F11" w:rsidP="0010701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107011">
        <w:rPr>
          <w:rFonts w:ascii="TH SarabunPSK" w:hAnsi="TH SarabunPSK" w:cs="TH SarabunPSK"/>
          <w:sz w:val="32"/>
          <w:szCs w:val="32"/>
        </w:rPr>
        <w:t>51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7332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1314CB">
        <w:rPr>
          <w:rFonts w:ascii="TH SarabunPSK" w:hAnsi="TH SarabunPSK" w:cs="TH SarabunPSK"/>
          <w:sz w:val="32"/>
          <w:szCs w:val="32"/>
          <w:cs/>
        </w:rPr>
        <w:t>“</w:t>
      </w:r>
      <w:r w:rsidR="001314CB" w:rsidRPr="00157A7C">
        <w:rPr>
          <w:rFonts w:ascii="TH SarabunPSK" w:hAnsi="TH SarabunPSK" w:cs="TH SarabunPSK"/>
          <w:sz w:val="32"/>
          <w:szCs w:val="32"/>
        </w:rPr>
        <w:t>Expert</w:t>
      </w:r>
      <w:r w:rsidR="001314CB">
        <w:rPr>
          <w:rFonts w:ascii="TH SarabunPSK" w:hAnsi="TH SarabunPSK" w:cs="TH SarabunPSK"/>
          <w:sz w:val="32"/>
          <w:szCs w:val="32"/>
          <w:cs/>
        </w:rPr>
        <w:t>”</w:t>
      </w:r>
      <w:r w:rsidR="001314CB" w:rsidRPr="00157A7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7332">
        <w:rPr>
          <w:rFonts w:ascii="TH SarabunPSK" w:hAnsi="TH SarabunPSK" w:cs="TH SarabunPSK" w:hint="cs"/>
          <w:sz w:val="32"/>
          <w:szCs w:val="32"/>
          <w:cs/>
        </w:rPr>
        <w:t>แสดงเมื่อทำการส่ง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CA733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7332">
        <w:rPr>
          <w:rFonts w:ascii="TH SarabunPSK" w:hAnsi="TH SarabunPSK" w:cs="TH SarabunPSK"/>
          <w:sz w:val="32"/>
          <w:szCs w:val="32"/>
        </w:rPr>
        <w:t>Files</w:t>
      </w:r>
      <w:r w:rsidR="00CA733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107011">
        <w:rPr>
          <w:rFonts w:ascii="TH SarabunPSK" w:hAnsi="TH SarabunPSK" w:cs="TH SarabunPSK" w:hint="cs"/>
          <w:sz w:val="32"/>
          <w:szCs w:val="32"/>
          <w:cs/>
        </w:rPr>
        <w:t>ขึ้นเว็บไซต์สำเร็จ</w:t>
      </w:r>
      <w:r w:rsidR="00F06F8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F06F83">
        <w:rPr>
          <w:rFonts w:ascii="TH SarabunPSK" w:hAnsi="TH SarabunPSK" w:cs="TH SarabunPSK"/>
          <w:sz w:val="32"/>
          <w:szCs w:val="32"/>
        </w:rPr>
        <w:t>33</w:t>
      </w:r>
    </w:p>
    <w:p w14:paraId="2AFD74AC" w14:textId="77777777" w:rsidR="008F5368" w:rsidRDefault="008F5368" w:rsidP="005D14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71AD05" w14:textId="77777777" w:rsidR="00EA3799" w:rsidRPr="00EA3799" w:rsidRDefault="00EA3799" w:rsidP="00EA379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</w:t>
      </w:r>
      <w:r w:rsidRPr="00EA379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EA379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EA3799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EA379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EA3799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Pr="00EA3799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การทดสอบโครงงาน ตามขอบเขต</w:t>
      </w:r>
      <w:r w:rsidRPr="00EA3799">
        <w:rPr>
          <w:rFonts w:ascii="TH SarabunPSK" w:hAnsi="TH SarabunPSK" w:cs="TH SarabunPSK"/>
          <w:b/>
          <w:bCs/>
          <w:sz w:val="32"/>
          <w:szCs w:val="32"/>
          <w:cs/>
        </w:rPr>
        <w:t>ของโครงงาน</w:t>
      </w:r>
    </w:p>
    <w:p w14:paraId="1C077E0C" w14:textId="72666EA8" w:rsidR="00EA3799" w:rsidRPr="006D5B59" w:rsidRDefault="00EA3799" w:rsidP="008E004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 w:rsidRPr="006D5B59">
        <w:rPr>
          <w:rFonts w:ascii="TH SarabunPSK" w:hAnsi="TH SarabunPSK" w:cs="TH SarabunPSK"/>
          <w:sz w:val="32"/>
          <w:szCs w:val="32"/>
          <w:cs/>
        </w:rPr>
        <w:t>มีตัวบ่งชี้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indicator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6D5B59">
        <w:rPr>
          <w:rFonts w:ascii="TH SarabunPSK" w:hAnsi="TH SarabunPSK" w:cs="TH SarabunPSK"/>
          <w:sz w:val="32"/>
          <w:szCs w:val="32"/>
        </w:rPr>
        <w:t>14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ตัว แบ่งเป็นหมวดหมู่ตามการใช้งาน</w:t>
      </w:r>
      <w:r w:rsidR="008E0044">
        <w:rPr>
          <w:rFonts w:ascii="TH SarabunPSK" w:hAnsi="TH SarabunPSK" w:cs="TH SarabunPSK" w:hint="cs"/>
          <w:sz w:val="32"/>
          <w:szCs w:val="32"/>
          <w:cs/>
        </w:rPr>
        <w:t xml:space="preserve"> การ</w:t>
      </w:r>
      <w:r w:rsidR="008E0044" w:rsidRPr="008E0044">
        <w:rPr>
          <w:rFonts w:ascii="TH SarabunPSK" w:hAnsi="TH SarabunPSK" w:cs="TH SarabunPSK"/>
          <w:sz w:val="32"/>
          <w:szCs w:val="32"/>
          <w:cs/>
        </w:rPr>
        <w:t>ทดสอบ</w:t>
      </w:r>
      <w:r w:rsidR="003A27D3" w:rsidRPr="004C52A1">
        <w:rPr>
          <w:rFonts w:ascii="TH SarabunPSK" w:hAnsi="TH SarabunPSK" w:cs="TH SarabunPSK"/>
          <w:sz w:val="32"/>
          <w:szCs w:val="32"/>
          <w:cs/>
        </w:rPr>
        <w:t>ป้อนค่าเริ่มต้น</w:t>
      </w:r>
      <w:r w:rsidR="003A27D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27D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E0044" w:rsidRPr="008E0044">
        <w:rPr>
          <w:rFonts w:ascii="TH SarabunPSK" w:hAnsi="TH SarabunPSK" w:cs="TH SarabunPSK"/>
          <w:sz w:val="32"/>
          <w:szCs w:val="32"/>
          <w:cs/>
        </w:rPr>
        <w:t>สร้างไฟล์โค้ดโปรแกรมของโครง</w:t>
      </w:r>
      <w:r w:rsidR="00870DD3">
        <w:rPr>
          <w:rFonts w:ascii="TH SarabunPSK" w:hAnsi="TH SarabunPSK" w:cs="TH SarabunPSK"/>
          <w:sz w:val="32"/>
          <w:szCs w:val="32"/>
          <w:cs/>
        </w:rPr>
        <w:t>งาน โดยเปรียบเทียบกับเว็บ</w:t>
      </w:r>
      <w:r w:rsidR="008E0044" w:rsidRPr="008E004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E0044" w:rsidRPr="008E0044">
        <w:rPr>
          <w:rFonts w:ascii="TH SarabunPSK" w:hAnsi="TH SarabunPSK" w:cs="TH SarabunPSK"/>
          <w:sz w:val="32"/>
          <w:szCs w:val="32"/>
        </w:rPr>
        <w:t>ForexEAdvisor</w:t>
      </w:r>
    </w:p>
    <w:p w14:paraId="667B550B" w14:textId="77777777" w:rsidR="00EA3799" w:rsidRPr="006D5B5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Pr="006D5B59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แนวโน้ม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Trend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6D5B59">
        <w:rPr>
          <w:rFonts w:ascii="TH SarabunPSK" w:hAnsi="TH SarabunPSK" w:cs="TH SarabunPSK"/>
          <w:sz w:val="32"/>
          <w:szCs w:val="32"/>
        </w:rPr>
        <w:t>7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ตัว</w:t>
      </w:r>
    </w:p>
    <w:p w14:paraId="247A7A2A" w14:textId="77777777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ดัชนีการเคลื่อนที่ของทิศทางโดยเฉลี่ย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ADX</w:t>
      </w:r>
      <w:r>
        <w:rPr>
          <w:rFonts w:ascii="TH SarabunPSK" w:hAnsi="TH SarabunPSK" w:cs="TH SarabunPSK"/>
          <w:sz w:val="32"/>
          <w:szCs w:val="32"/>
          <w:cs/>
        </w:rPr>
        <w:t xml:space="preserve">: </w:t>
      </w:r>
      <w:r>
        <w:rPr>
          <w:rFonts w:ascii="TH SarabunPSK" w:hAnsi="TH SarabunPSK" w:cs="TH SarabunPSK"/>
          <w:sz w:val="32"/>
          <w:szCs w:val="32"/>
        </w:rPr>
        <w:t xml:space="preserve">Average Directional </w:t>
      </w:r>
    </w:p>
    <w:p w14:paraId="09AD57B5" w14:textId="77777777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>Movement Index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A11B1E" w14:paraId="519FE3F0" w14:textId="77777777" w:rsidTr="00EB04B3">
        <w:trPr>
          <w:jc w:val="center"/>
        </w:trPr>
        <w:tc>
          <w:tcPr>
            <w:tcW w:w="4464" w:type="dxa"/>
            <w:vAlign w:val="bottom"/>
          </w:tcPr>
          <w:p w14:paraId="7DF8489F" w14:textId="4879FE7A" w:rsidR="00A11B1E" w:rsidRDefault="00EB04B3" w:rsidP="00EB04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24650E" wp14:editId="2C5DF77D">
                  <wp:extent cx="2743200" cy="1433146"/>
                  <wp:effectExtent l="19050" t="19050" r="19050" b="152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ADX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331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DCC541" w14:textId="083F3C8A" w:rsidR="00EB04B3" w:rsidRDefault="00EB04B3" w:rsidP="00EB04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02371F" wp14:editId="2BEC3653">
                  <wp:extent cx="2743200" cy="153619"/>
                  <wp:effectExtent l="19050" t="19050" r="0" b="184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ADX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36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61F8D8" w14:textId="10795D1B" w:rsidR="00A11B1E" w:rsidRDefault="00A11B1E" w:rsidP="00EB04B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3907052E" w14:textId="240AAAC8" w:rsidR="00A11B1E" w:rsidRDefault="00EB04B3" w:rsidP="00EB04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84673AD" wp14:editId="1FECE5AC">
                  <wp:extent cx="2743200" cy="1632682"/>
                  <wp:effectExtent l="19050" t="19050" r="19050" b="2476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DX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326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3BB081" w14:textId="0E656676" w:rsidR="00EB04B3" w:rsidRDefault="00EB04B3" w:rsidP="00EB04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318773C" wp14:editId="5E33B0F4">
                  <wp:extent cx="2743200" cy="136085"/>
                  <wp:effectExtent l="19050" t="19050" r="19050" b="165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C-ADX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60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45C26" w14:textId="56A87F24" w:rsidR="00A11B1E" w:rsidRDefault="00A11B1E" w:rsidP="00EB04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5B5C3450" w14:textId="5FABC67E" w:rsidR="002204BA" w:rsidRDefault="00A6074C" w:rsidP="002204B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ED221A">
        <w:rPr>
          <w:rFonts w:ascii="TH SarabunPSK" w:hAnsi="TH SarabunPSK" w:cs="TH SarabunPSK"/>
          <w:b/>
          <w:bCs/>
          <w:sz w:val="32"/>
          <w:szCs w:val="32"/>
        </w:rPr>
        <w:t>52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26A5D" w:rsidRPr="006D5B59">
        <w:rPr>
          <w:rFonts w:ascii="TH SarabunPSK" w:hAnsi="TH SarabunPSK" w:cs="TH SarabunPSK"/>
          <w:sz w:val="32"/>
          <w:szCs w:val="32"/>
          <w:cs/>
        </w:rPr>
        <w:t>ตัวบ่งชี้ดัชนีการเคลื่อนที่ของทิศทางโดยเฉลี่ย</w:t>
      </w:r>
    </w:p>
    <w:p w14:paraId="6A34132E" w14:textId="5961F0A8" w:rsidR="00D20FB1" w:rsidRDefault="00CD7678" w:rsidP="0069562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ED221A">
        <w:rPr>
          <w:rFonts w:ascii="TH SarabunPSK" w:hAnsi="TH SarabunPSK" w:cs="TH SarabunPSK"/>
          <w:sz w:val="32"/>
          <w:szCs w:val="32"/>
        </w:rPr>
        <w:t>52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เป็นการเปรียบเทียบการป้อนค่าเริ่มต้น</w:t>
      </w:r>
      <w:r w:rsidRPr="006D5B59">
        <w:rPr>
          <w:rFonts w:ascii="TH SarabunPSK" w:hAnsi="TH SarabunPSK" w:cs="TH SarabunPSK"/>
          <w:sz w:val="32"/>
          <w:szCs w:val="32"/>
          <w:cs/>
        </w:rPr>
        <w:t>ตัวบ่งชี้ดัชนีการเคลื่อนที่ของทิศทางโดยเฉลี่ย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โค้ดโปรแกรมที่ได้จากการสร้าง </w:t>
      </w:r>
      <w:r w:rsidRPr="00870DD3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เว็บ</w:t>
      </w:r>
      <w:r w:rsidRPr="00870DD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70DD3">
        <w:rPr>
          <w:rFonts w:ascii="TH SarabunPSK" w:hAnsi="TH SarabunPSK" w:cs="TH SarabunPSK"/>
          <w:sz w:val="32"/>
          <w:szCs w:val="32"/>
        </w:rPr>
        <w:t>ForexEAdvisor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เว็บของคณะผู้จัดทำโครงงาน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(ข) ผลที่ได้</w:t>
      </w:r>
      <w:r w:rsidR="00695628">
        <w:rPr>
          <w:rFonts w:ascii="TH SarabunPSK" w:hAnsi="TH SarabunPSK" w:cs="TH SarabunPSK" w:hint="cs"/>
          <w:sz w:val="32"/>
          <w:szCs w:val="32"/>
          <w:cs/>
        </w:rPr>
        <w:t xml:space="preserve">จากทั้ง </w:t>
      </w:r>
      <w:r w:rsidR="00695628">
        <w:rPr>
          <w:rFonts w:ascii="TH SarabunPSK" w:hAnsi="TH SarabunPSK" w:cs="TH SarabunPSK"/>
          <w:sz w:val="32"/>
          <w:szCs w:val="32"/>
        </w:rPr>
        <w:t xml:space="preserve">2 </w:t>
      </w:r>
      <w:r w:rsidR="00695628">
        <w:rPr>
          <w:rFonts w:ascii="TH SarabunPSK" w:hAnsi="TH SarabunPSK" w:cs="TH SarabunPSK" w:hint="cs"/>
          <w:sz w:val="32"/>
          <w:szCs w:val="32"/>
          <w:cs/>
        </w:rPr>
        <w:t>เว็บมีความเหมือนกัน</w:t>
      </w:r>
    </w:p>
    <w:p w14:paraId="55DAEB8B" w14:textId="72EB5B2D" w:rsidR="00135188" w:rsidRDefault="005E43FF" w:rsidP="005E43F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15C695" wp14:editId="001866B2">
            <wp:extent cx="5457190" cy="2261235"/>
            <wp:effectExtent l="19050" t="19050" r="10160" b="247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-ADX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61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BFA7B" w14:textId="2806658C" w:rsidR="005E43FF" w:rsidRPr="005E43FF" w:rsidRDefault="005E43FF" w:rsidP="005E43F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ED221A">
        <w:rPr>
          <w:rFonts w:ascii="TH SarabunPSK" w:hAnsi="TH SarabunPSK" w:cs="TH SarabunPSK"/>
          <w:b/>
          <w:bCs/>
          <w:sz w:val="32"/>
          <w:szCs w:val="32"/>
        </w:rPr>
        <w:t>53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F279A" w:rsidRPr="006E199A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375BE2" w:rsidRPr="006E199A">
        <w:rPr>
          <w:rFonts w:ascii="TH SarabunPSK" w:hAnsi="TH SarabunPSK" w:cs="TH SarabunPSK" w:hint="cs"/>
          <w:sz w:val="32"/>
          <w:szCs w:val="32"/>
          <w:cs/>
        </w:rPr>
        <w:t>ดำเนินการของผู้ใช้ใน</w:t>
      </w:r>
      <w:r w:rsidR="00375BE2" w:rsidRPr="006E199A">
        <w:rPr>
          <w:rFonts w:ascii="TH SarabunPSK" w:hAnsi="TH SarabunPSK" w:cs="TH SarabunPSK"/>
          <w:sz w:val="32"/>
          <w:szCs w:val="32"/>
          <w:cs/>
        </w:rPr>
        <w:t>ตัวบ่งชี้ดัชนีการเคลื่อนที่ของทิศทางโดยเฉลี่ย</w:t>
      </w:r>
    </w:p>
    <w:p w14:paraId="70E3E6FD" w14:textId="69A828C2" w:rsidR="00534834" w:rsidRDefault="00375BE2" w:rsidP="00ED221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D221A">
        <w:rPr>
          <w:rFonts w:ascii="TH SarabunPSK" w:hAnsi="TH SarabunPSK" w:cs="TH SarabunPSK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4834" w:rsidRPr="006D5B59">
        <w:rPr>
          <w:rFonts w:ascii="TH SarabunPSK" w:hAnsi="TH SarabunPSK" w:cs="TH SarabunPSK"/>
          <w:sz w:val="32"/>
          <w:szCs w:val="32"/>
          <w:cs/>
        </w:rPr>
        <w:t>ดัชนีการเคลื่อนที่ของทิศทางโดยเฉลี่ย</w:t>
      </w:r>
      <w:r w:rsidR="0053483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4834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534834">
        <w:rPr>
          <w:rFonts w:ascii="TH SarabunPSK" w:hAnsi="TH SarabunPSK" w:cs="TH SarabunPSK"/>
          <w:sz w:val="32"/>
          <w:szCs w:val="32"/>
        </w:rPr>
        <w:t>ADX</w:t>
      </w:r>
      <w:r w:rsidR="00534834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534834">
        <w:rPr>
          <w:rFonts w:ascii="TH SarabunPSK" w:hAnsi="TH SarabunPSK" w:cs="TH SarabunPSK"/>
          <w:sz w:val="32"/>
          <w:szCs w:val="32"/>
        </w:rPr>
        <w:t xml:space="preserve">Average Directional </w:t>
      </w:r>
      <w:r w:rsidR="00534834" w:rsidRPr="006D5B59">
        <w:rPr>
          <w:rFonts w:ascii="TH SarabunPSK" w:hAnsi="TH SarabunPSK" w:cs="TH SarabunPSK"/>
          <w:sz w:val="32"/>
          <w:szCs w:val="32"/>
        </w:rPr>
        <w:t>Movement Index</w:t>
      </w:r>
      <w:r w:rsidR="00534834" w:rsidRPr="006D5B59">
        <w:rPr>
          <w:rFonts w:ascii="TH SarabunPSK" w:hAnsi="TH SarabunPSK" w:cs="TH SarabunPSK"/>
          <w:sz w:val="32"/>
          <w:szCs w:val="32"/>
          <w:cs/>
        </w:rPr>
        <w:t>)</w:t>
      </w:r>
      <w:r w:rsidR="0053483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34834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เป็นเครื่องมือที่ใช้วัดความแข็งแกร่งของแนวโน้ม</w:t>
      </w:r>
      <w:r w:rsidR="008A63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4834">
        <w:rPr>
          <w:rFonts w:ascii="TH SarabunPSK" w:hAnsi="TH SarabunPSK" w:cs="TH SarabunPSK" w:hint="cs"/>
          <w:sz w:val="32"/>
          <w:szCs w:val="32"/>
          <w:cs/>
        </w:rPr>
        <w:t xml:space="preserve">โดยทั่วไปค่าของเครื่องมือตัวนี้จะอยู่ที่ 0 </w:t>
      </w:r>
      <w:r w:rsidR="00534834">
        <w:rPr>
          <w:rFonts w:ascii="TH SarabunPSK" w:hAnsi="TH SarabunPSK" w:cs="TH SarabunPSK"/>
          <w:sz w:val="32"/>
          <w:szCs w:val="32"/>
          <w:cs/>
        </w:rPr>
        <w:t>–</w:t>
      </w:r>
      <w:r w:rsidR="00534834">
        <w:rPr>
          <w:rFonts w:ascii="TH SarabunPSK" w:hAnsi="TH SarabunPSK" w:cs="TH SarabunPSK" w:hint="cs"/>
          <w:sz w:val="32"/>
          <w:szCs w:val="32"/>
          <w:cs/>
        </w:rPr>
        <w:t xml:space="preserve"> 100 ซึ่งตีความได้ว่าถ้าค่าเกิน 50 ขึ้นไปค่อนข้างมีความเป็นแนวโน้มที่แข็งแกร่ง ผู้ใช้งานจึงนิยมดำเนินการเมื่อค่าเกิน 50 ขึ้นไป</w:t>
      </w:r>
    </w:p>
    <w:p w14:paraId="7B4FD220" w14:textId="78472818" w:rsidR="00EA3799" w:rsidRDefault="00ED221A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1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2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กรอบเส้นเบี่ยงเบนมาตรฐาน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>
        <w:rPr>
          <w:rFonts w:ascii="TH SarabunPSK" w:hAnsi="TH SarabunPSK" w:cs="TH SarabunPSK"/>
          <w:sz w:val="32"/>
          <w:szCs w:val="32"/>
        </w:rPr>
        <w:t>BB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EA3799" w:rsidRPr="006D5B59">
        <w:rPr>
          <w:rFonts w:ascii="TH SarabunPSK" w:hAnsi="TH SarabunPSK" w:cs="TH SarabunPSK"/>
          <w:sz w:val="32"/>
          <w:szCs w:val="32"/>
        </w:rPr>
        <w:t>Bollinger Band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234F9C" w14:paraId="4AC11FB1" w14:textId="77777777" w:rsidTr="00FF4709">
        <w:trPr>
          <w:jc w:val="center"/>
        </w:trPr>
        <w:tc>
          <w:tcPr>
            <w:tcW w:w="4464" w:type="dxa"/>
            <w:vAlign w:val="bottom"/>
          </w:tcPr>
          <w:p w14:paraId="6F626944" w14:textId="2F3EEB5A" w:rsidR="00234F9C" w:rsidRDefault="004D0074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BD7A01B" wp14:editId="43287D47">
                  <wp:extent cx="2743200" cy="1852322"/>
                  <wp:effectExtent l="19050" t="19050" r="19050" b="14605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BB-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523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D55FB" w14:textId="573EE198" w:rsidR="00234F9C" w:rsidRDefault="004D0074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616674" wp14:editId="035AD2A2">
                  <wp:extent cx="2743200" cy="149290"/>
                  <wp:effectExtent l="19050" t="19050" r="19050" b="22225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BB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9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8856D3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4777B1EC" w14:textId="63EDABF4" w:rsidR="00234F9C" w:rsidRDefault="004D0074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FEA9E9C" wp14:editId="4E4F36B1">
                  <wp:extent cx="2743200" cy="2162628"/>
                  <wp:effectExtent l="19050" t="19050" r="19050" b="2857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BB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626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F17955" w14:textId="485EE5D0" w:rsidR="00234F9C" w:rsidRDefault="004D0074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BA325EA" wp14:editId="4FF1F3B9">
                  <wp:extent cx="2743200" cy="137160"/>
                  <wp:effectExtent l="19050" t="19050" r="19050" b="1524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C-BB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71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C8A07A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0308115B" w14:textId="4E14D59F" w:rsidR="0092220C" w:rsidRDefault="0092220C" w:rsidP="002204B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E199A">
        <w:rPr>
          <w:rFonts w:ascii="TH SarabunPSK" w:hAnsi="TH SarabunPSK" w:cs="TH SarabunPSK"/>
          <w:b/>
          <w:bCs/>
          <w:sz w:val="32"/>
          <w:szCs w:val="32"/>
        </w:rPr>
        <w:t>54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26A5D" w:rsidRPr="006D5B59">
        <w:rPr>
          <w:rFonts w:ascii="TH SarabunPSK" w:hAnsi="TH SarabunPSK" w:cs="TH SarabunPSK"/>
          <w:sz w:val="32"/>
          <w:szCs w:val="32"/>
          <w:cs/>
        </w:rPr>
        <w:t>ตัวบ่งชี้</w:t>
      </w:r>
      <w:r w:rsidR="00905DE6" w:rsidRPr="006D5B59">
        <w:rPr>
          <w:rFonts w:ascii="TH SarabunPSK" w:hAnsi="TH SarabunPSK" w:cs="TH SarabunPSK"/>
          <w:sz w:val="32"/>
          <w:szCs w:val="32"/>
          <w:cs/>
        </w:rPr>
        <w:t>กรอบเส้นเบี่ยงเบนมาตรฐาน</w:t>
      </w:r>
    </w:p>
    <w:p w14:paraId="071909AA" w14:textId="3E39B322" w:rsidR="00AE0F96" w:rsidRDefault="00AC696B" w:rsidP="00AC696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5462CA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เป็นการเปรียบเทียบการป้อนค่าเริ่มต้น</w:t>
      </w:r>
      <w:r w:rsidRPr="006D5B59">
        <w:rPr>
          <w:rFonts w:ascii="TH SarabunPSK" w:hAnsi="TH SarabunPSK" w:cs="TH SarabunPSK"/>
          <w:sz w:val="32"/>
          <w:szCs w:val="32"/>
          <w:cs/>
        </w:rPr>
        <w:t>ตัวบ่งชี้กรอบเส้นเบี่ยงเบนมาตรฐาน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โค้ดโปรแกรมที่ได้จากการสร้าง </w:t>
      </w:r>
      <w:r w:rsidRPr="00870DD3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เว็บ</w:t>
      </w:r>
      <w:r w:rsidRPr="00870DD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70DD3">
        <w:rPr>
          <w:rFonts w:ascii="TH SarabunPSK" w:hAnsi="TH SarabunPSK" w:cs="TH SarabunPSK"/>
          <w:sz w:val="32"/>
          <w:szCs w:val="32"/>
        </w:rPr>
        <w:t>ForexEAdvisor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เว็บของคณะผู้จัดทำโครงงาน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(ข) ผลที่ได้จากทั้ง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เว็บมีความเหมือนกัน</w:t>
      </w:r>
    </w:p>
    <w:p w14:paraId="65ADDBAD" w14:textId="51AB31C3" w:rsidR="004D0074" w:rsidRDefault="004D0074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FA0D44B" wp14:editId="101FEEBB">
            <wp:extent cx="5457190" cy="2251710"/>
            <wp:effectExtent l="19050" t="19050" r="10160" b="152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-BB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51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B217E" w14:textId="171CB7A6" w:rsidR="00135188" w:rsidRDefault="00000E1C" w:rsidP="008A636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711C3">
        <w:rPr>
          <w:rFonts w:ascii="TH SarabunPSK" w:hAnsi="TH SarabunPSK" w:cs="TH SarabunPSK"/>
          <w:b/>
          <w:bCs/>
          <w:sz w:val="32"/>
          <w:szCs w:val="32"/>
        </w:rPr>
        <w:t>55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34834" w:rsidRPr="002711C3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การดำเนินการของผู้ใช้ในตัวบ่งชี้กรอบเส้นเบี่ยงเบนมาตรฐาน</w:t>
      </w:r>
    </w:p>
    <w:p w14:paraId="4CFCDA73" w14:textId="6C3CFCE5" w:rsidR="00534834" w:rsidRDefault="008A636A" w:rsidP="00DC2E6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711C3">
        <w:rPr>
          <w:rFonts w:ascii="TH SarabunPSK" w:hAnsi="TH SarabunPSK" w:cs="TH SarabunPSK"/>
          <w:sz w:val="32"/>
          <w:szCs w:val="32"/>
        </w:rPr>
        <w:t>55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A636A">
        <w:rPr>
          <w:rFonts w:ascii="TH SarabunPSK" w:hAnsi="TH SarabunPSK" w:cs="TH SarabunPSK"/>
          <w:sz w:val="32"/>
          <w:szCs w:val="32"/>
          <w:cs/>
        </w:rPr>
        <w:t>กรอบเส้นเบี่ยงเบนมาตรฐาน (</w:t>
      </w:r>
      <w:r w:rsidRPr="008A636A">
        <w:rPr>
          <w:rFonts w:ascii="TH SarabunPSK" w:hAnsi="TH SarabunPSK" w:cs="TH SarabunPSK"/>
          <w:sz w:val="32"/>
          <w:szCs w:val="32"/>
        </w:rPr>
        <w:t>BB</w:t>
      </w:r>
      <w:r w:rsidRPr="008A636A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8A636A">
        <w:rPr>
          <w:rFonts w:ascii="TH SarabunPSK" w:hAnsi="TH SarabunPSK" w:cs="TH SarabunPSK"/>
          <w:sz w:val="32"/>
          <w:szCs w:val="32"/>
        </w:rPr>
        <w:t>Bollinger Band</w:t>
      </w:r>
      <w:r w:rsidRPr="008A636A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ใช้บอก</w:t>
      </w:r>
      <w:r w:rsidRPr="008A636A">
        <w:rPr>
          <w:rFonts w:ascii="TH SarabunPSK" w:hAnsi="TH SarabunPSK" w:cs="TH SarabunPSK"/>
          <w:sz w:val="32"/>
          <w:szCs w:val="32"/>
          <w:cs/>
        </w:rPr>
        <w:t>สถานะของตลาด</w:t>
      </w:r>
      <w:r>
        <w:rPr>
          <w:rFonts w:ascii="TH SarabunPSK" w:hAnsi="TH SarabunPSK" w:cs="TH SarabunPSK" w:hint="cs"/>
          <w:sz w:val="32"/>
          <w:szCs w:val="32"/>
          <w:cs/>
        </w:rPr>
        <w:t>ว่า</w:t>
      </w:r>
      <w:r w:rsidRPr="008A636A">
        <w:rPr>
          <w:rFonts w:ascii="TH SarabunPSK" w:hAnsi="TH SarabunPSK" w:cs="TH SarabunPSK"/>
          <w:sz w:val="32"/>
          <w:szCs w:val="32"/>
          <w:cs/>
        </w:rPr>
        <w:t>เป็นยังไง กำลังคึกคัก หรืออยู่ในช่วงเงียบซบเซา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และปริมาณการซื้อหรือขายมากเกินไปหรือไม่ ผู้ใช้งานจึงนิยมดำเนินการส่งคำสั่งการซื้อ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เมื่อราคาทะลุเส้นล่างสุด และนิยมดำเนินการส่งคำสั่งการขาย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Sell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="0028685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86850">
        <w:rPr>
          <w:rFonts w:ascii="TH SarabunPSK" w:hAnsi="TH SarabunPSK" w:cs="TH SarabunPSK" w:hint="cs"/>
          <w:sz w:val="32"/>
          <w:szCs w:val="32"/>
          <w:cs/>
        </w:rPr>
        <w:t>เมื่อราคาทะลุเส้นบน</w:t>
      </w:r>
    </w:p>
    <w:p w14:paraId="678E78F8" w14:textId="0319CCFA" w:rsidR="00EA3799" w:rsidRPr="006D5B59" w:rsidRDefault="00DC2E60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1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3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เส้นค่าเฉลี่ยเคลื่อนที่แบบล้อมกรอบ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 w:rsidRPr="006D5B59">
        <w:rPr>
          <w:rFonts w:ascii="TH SarabunPSK" w:hAnsi="TH SarabunPSK" w:cs="TH SarabunPSK"/>
          <w:sz w:val="32"/>
          <w:szCs w:val="32"/>
        </w:rPr>
        <w:t>Envelopes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4D0074" w14:paraId="7F9CBBA7" w14:textId="77777777" w:rsidTr="00FF4709">
        <w:trPr>
          <w:jc w:val="center"/>
        </w:trPr>
        <w:tc>
          <w:tcPr>
            <w:tcW w:w="4464" w:type="dxa"/>
            <w:vAlign w:val="bottom"/>
          </w:tcPr>
          <w:p w14:paraId="11410A6A" w14:textId="4E6A258D" w:rsidR="00234F9C" w:rsidRDefault="004D0074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92F7474" wp14:editId="34162C57">
                  <wp:extent cx="2743200" cy="2050742"/>
                  <wp:effectExtent l="19050" t="19050" r="19050" b="2603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Env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07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3947B9" w14:textId="452EBD07" w:rsidR="00234F9C" w:rsidRDefault="004D0074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D169261" wp14:editId="51AFC61E">
                  <wp:extent cx="2743200" cy="106251"/>
                  <wp:effectExtent l="19050" t="19050" r="19050" b="27305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Env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062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813510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66DD6AC5" w14:textId="36527A8B" w:rsidR="00234F9C" w:rsidRDefault="004D0074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5340848" wp14:editId="5F5055CC">
                  <wp:extent cx="2743200" cy="2250281"/>
                  <wp:effectExtent l="19050" t="19050" r="19050" b="17145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Envelopes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502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55FE1A" w14:textId="49C56B12" w:rsidR="00234F9C" w:rsidRDefault="004D0074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5A96742" wp14:editId="27F85857">
                  <wp:extent cx="2743200" cy="91280"/>
                  <wp:effectExtent l="19050" t="19050" r="0" b="23495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C-Envelopes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912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0212ED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6F44BCDB" w14:textId="0069422F" w:rsidR="0092220C" w:rsidRDefault="0092220C" w:rsidP="002204B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42930">
        <w:rPr>
          <w:rFonts w:ascii="TH SarabunPSK" w:hAnsi="TH SarabunPSK" w:cs="TH SarabunPSK"/>
          <w:b/>
          <w:bCs/>
          <w:sz w:val="32"/>
          <w:szCs w:val="32"/>
        </w:rPr>
        <w:t>56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26A5D" w:rsidRPr="006D5B59">
        <w:rPr>
          <w:rFonts w:ascii="TH SarabunPSK" w:hAnsi="TH SarabunPSK" w:cs="TH SarabunPSK"/>
          <w:sz w:val="32"/>
          <w:szCs w:val="32"/>
          <w:cs/>
        </w:rPr>
        <w:t>ตัวบ่งชี้</w:t>
      </w:r>
      <w:r w:rsidR="000C5E49" w:rsidRPr="006D5B59">
        <w:rPr>
          <w:rFonts w:ascii="TH SarabunPSK" w:hAnsi="TH SarabunPSK" w:cs="TH SarabunPSK"/>
          <w:sz w:val="32"/>
          <w:szCs w:val="32"/>
          <w:cs/>
        </w:rPr>
        <w:t>เส้นค่าเฉลี่ยเคลื่อนที่แบบล้อมกรอบ</w:t>
      </w:r>
    </w:p>
    <w:p w14:paraId="669472D5" w14:textId="24EF55C3" w:rsidR="00AE0F96" w:rsidRDefault="000114EA" w:rsidP="000114E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C42930">
        <w:rPr>
          <w:rFonts w:ascii="TH SarabunPSK" w:hAnsi="TH SarabunPSK" w:cs="TH SarabunPSK"/>
          <w:sz w:val="32"/>
          <w:szCs w:val="32"/>
        </w:rPr>
        <w:t>56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เป็นการเปรียบเทียบการป้อนค่าเริ่มต้น</w:t>
      </w:r>
      <w:r w:rsidRPr="000114EA">
        <w:rPr>
          <w:rFonts w:ascii="TH SarabunPSK" w:hAnsi="TH SarabunPSK" w:cs="TH SarabunPSK"/>
          <w:sz w:val="32"/>
          <w:szCs w:val="32"/>
          <w:cs/>
        </w:rPr>
        <w:t>ตัวบ่งชี้เส้นค่าเฉลี่ยเคลื่อนที่แบบล้อมกรอบ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โค้ดโปรแกรมที่ได้จากการสร้าง </w:t>
      </w:r>
      <w:r w:rsidRPr="00870DD3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เว็บ</w:t>
      </w:r>
      <w:r w:rsidRPr="00870DD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70DD3">
        <w:rPr>
          <w:rFonts w:ascii="TH SarabunPSK" w:hAnsi="TH SarabunPSK" w:cs="TH SarabunPSK"/>
          <w:sz w:val="32"/>
          <w:szCs w:val="32"/>
        </w:rPr>
        <w:t>ForexEAdvisor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เว็บของคณะผู้จัดทำโครงงาน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(ข) ผลที่ได้จากทั้ง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เว็บมีความเหมือนกัน</w:t>
      </w:r>
    </w:p>
    <w:p w14:paraId="044B6CE5" w14:textId="191422CB" w:rsidR="004D0074" w:rsidRDefault="004D0074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4878D74" wp14:editId="7D61C44A">
            <wp:extent cx="5457190" cy="2247900"/>
            <wp:effectExtent l="19050" t="19050" r="10160" b="190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A-Envelopes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47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35F9B" w14:textId="513F947E" w:rsidR="00000E1C" w:rsidRPr="00C42930" w:rsidRDefault="00000E1C" w:rsidP="00000E1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42930">
        <w:rPr>
          <w:rFonts w:ascii="TH SarabunPSK" w:hAnsi="TH SarabunPSK" w:cs="TH SarabunPSK"/>
          <w:b/>
          <w:bCs/>
          <w:sz w:val="32"/>
          <w:szCs w:val="32"/>
        </w:rPr>
        <w:t>57</w:t>
      </w:r>
      <w:r w:rsidRPr="00C4293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D1FB1" w:rsidRPr="00C42930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การดำเนินการของผู้ใช้ในตัวบ่งชี้เส้นค่าเฉลี่ยเคลื่อนที่แบบล้อมกรอบ</w:t>
      </w:r>
    </w:p>
    <w:p w14:paraId="7D456615" w14:textId="75499040" w:rsidR="003F7C06" w:rsidRPr="003F7C06" w:rsidRDefault="003F7C06" w:rsidP="00000E1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6B40E8">
        <w:rPr>
          <w:rFonts w:ascii="TH SarabunPSK" w:hAnsi="TH SarabunPSK" w:cs="TH SarabunPSK"/>
          <w:sz w:val="32"/>
          <w:szCs w:val="32"/>
        </w:rPr>
        <w:t>57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F7C06">
        <w:rPr>
          <w:rFonts w:ascii="TH SarabunPSK" w:hAnsi="TH SarabunPSK" w:cs="TH SarabunPSK"/>
          <w:sz w:val="32"/>
          <w:szCs w:val="32"/>
          <w:cs/>
        </w:rPr>
        <w:t>เส้นค่าเฉลี่ยเคลื่อนที่แบบล้อมกรอบ (</w:t>
      </w:r>
      <w:r w:rsidRPr="003F7C06">
        <w:rPr>
          <w:rFonts w:ascii="TH SarabunPSK" w:hAnsi="TH SarabunPSK" w:cs="TH SarabunPSK"/>
          <w:sz w:val="32"/>
          <w:szCs w:val="32"/>
        </w:rPr>
        <w:t>Envelopes</w:t>
      </w:r>
      <w:r w:rsidRPr="003F7C06">
        <w:rPr>
          <w:rFonts w:ascii="TH SarabunPSK" w:hAnsi="TH SarabunPSK" w:cs="TH SarabunPSK"/>
          <w:sz w:val="32"/>
          <w:szCs w:val="32"/>
          <w:cs/>
        </w:rPr>
        <w:t>)</w:t>
      </w:r>
      <w:r w:rsidR="003D202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D20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ใช้สำหรับการวิเคราะห์หาแนวโน้ม และราคาที่มีการซื้อหรือขายที่มากเกินไป ผู้ใช้งานจึงนิยมดำเนินการส่งคำสั่งการซื้อ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เมื่อราคาทะลุเส้นล่างสุด และนิยมดำเนินการส่งคำสั่งการขาย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Sell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เมื่อราคาทะลุเส้นบน</w:t>
      </w:r>
    </w:p>
    <w:p w14:paraId="3B0E20FC" w14:textId="4F43B274" w:rsidR="00EA3799" w:rsidRPr="006D5B59" w:rsidRDefault="00532F87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1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4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อิชิโมกุ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 w:rsidRPr="006D5B59">
        <w:rPr>
          <w:rFonts w:ascii="TH SarabunPSK" w:hAnsi="TH SarabunPSK" w:cs="TH SarabunPSK"/>
          <w:sz w:val="32"/>
          <w:szCs w:val="32"/>
        </w:rPr>
        <w:t>Ichimoku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3D24F183" w14:textId="5FA42F6C" w:rsidR="00610168" w:rsidRDefault="00610168" w:rsidP="002204BA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8BC3BFE" wp14:editId="2AB43E0D">
            <wp:extent cx="2743200" cy="2194560"/>
            <wp:effectExtent l="19050" t="19050" r="19050" b="152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chimoku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4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90148" w14:textId="57183C3A" w:rsidR="00B61725" w:rsidRDefault="00B61725" w:rsidP="002204BA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7CB59AE" wp14:editId="5FBD333D">
            <wp:extent cx="2743200" cy="232475"/>
            <wp:effectExtent l="19050" t="19050" r="19050" b="152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C-Ichimoku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96B05" w14:textId="755E7CB3" w:rsidR="0092220C" w:rsidRDefault="0092220C" w:rsidP="002204B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32F87">
        <w:rPr>
          <w:rFonts w:ascii="TH SarabunPSK" w:hAnsi="TH SarabunPSK" w:cs="TH SarabunPSK"/>
          <w:b/>
          <w:bCs/>
          <w:sz w:val="32"/>
          <w:szCs w:val="32"/>
        </w:rPr>
        <w:t>58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902CF" w:rsidRPr="00AE0F96">
        <w:rPr>
          <w:rFonts w:ascii="TH SarabunPSK" w:hAnsi="TH SarabunPSK" w:cs="TH SarabunPSK"/>
          <w:sz w:val="32"/>
          <w:szCs w:val="32"/>
          <w:cs/>
        </w:rPr>
        <w:t>การเลือก</w:t>
      </w:r>
      <w:r w:rsidR="004902CF" w:rsidRPr="006D5B59">
        <w:rPr>
          <w:rFonts w:ascii="TH SarabunPSK" w:hAnsi="TH SarabunPSK" w:cs="TH SarabunPSK"/>
          <w:sz w:val="32"/>
          <w:szCs w:val="32"/>
          <w:cs/>
        </w:rPr>
        <w:t>ตัวบ่งชี้อิชิโมกุ</w:t>
      </w:r>
      <w:r w:rsidR="004902CF" w:rsidRPr="00AE0F96">
        <w:rPr>
          <w:rFonts w:ascii="TH SarabunPSK" w:hAnsi="TH SarabunPSK" w:cs="TH SarabunPSK" w:hint="cs"/>
          <w:sz w:val="32"/>
          <w:szCs w:val="32"/>
          <w:cs/>
        </w:rPr>
        <w:t xml:space="preserve"> และ โค้ดโปรแกรม </w:t>
      </w:r>
      <w:r w:rsidR="004902CF" w:rsidRPr="00AE0F96">
        <w:rPr>
          <w:rFonts w:ascii="TH SarabunPSK" w:hAnsi="TH SarabunPSK" w:cs="TH SarabunPSK"/>
          <w:sz w:val="32"/>
          <w:szCs w:val="32"/>
          <w:cs/>
        </w:rPr>
        <w:t>ของ</w:t>
      </w:r>
      <w:r w:rsidR="004902CF">
        <w:rPr>
          <w:rFonts w:ascii="TH SarabunPSK" w:hAnsi="TH SarabunPSK" w:cs="TH SarabunPSK"/>
          <w:sz w:val="32"/>
          <w:szCs w:val="32"/>
          <w:cs/>
        </w:rPr>
        <w:t>คณะผู้จัดทำโครงงาน</w:t>
      </w:r>
    </w:p>
    <w:p w14:paraId="5B41A23F" w14:textId="336BB821" w:rsidR="00376B3C" w:rsidRDefault="00D07F6A" w:rsidP="00D07F6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07F6A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532F87">
        <w:rPr>
          <w:rFonts w:ascii="TH SarabunPSK" w:hAnsi="TH SarabunPSK" w:cs="TH SarabunPSK"/>
          <w:sz w:val="32"/>
          <w:szCs w:val="32"/>
        </w:rPr>
        <w:t>58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เป็นการเปรียบเทียบการป้อนค่าเริ่มต้น</w:t>
      </w:r>
      <w:r w:rsidRPr="006D5B59">
        <w:rPr>
          <w:rFonts w:ascii="TH SarabunPSK" w:hAnsi="TH SarabunPSK" w:cs="TH SarabunPSK"/>
          <w:sz w:val="32"/>
          <w:szCs w:val="32"/>
          <w:cs/>
        </w:rPr>
        <w:t>ตัวบ่งชี้อิชิโมกุ</w:t>
      </w:r>
      <w:r w:rsidR="004902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902CF" w:rsidRPr="00AE0F96">
        <w:rPr>
          <w:rFonts w:ascii="TH SarabunPSK" w:hAnsi="TH SarabunPSK" w:cs="TH SarabunPSK" w:hint="cs"/>
          <w:sz w:val="32"/>
          <w:szCs w:val="32"/>
          <w:cs/>
        </w:rPr>
        <w:t>และ โค้ดโปรแกรม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02CF">
        <w:rPr>
          <w:rFonts w:ascii="TH SarabunPSK" w:hAnsi="TH SarabunPSK" w:cs="TH SarabunPSK" w:hint="cs"/>
          <w:sz w:val="32"/>
          <w:szCs w:val="32"/>
          <w:cs/>
        </w:rPr>
        <w:t>ผลที่ได้คือ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เว็บ </w:t>
      </w:r>
      <w:r w:rsidRPr="00D07F6A">
        <w:rPr>
          <w:rFonts w:ascii="TH SarabunPSK" w:hAnsi="TH SarabunPSK" w:cs="TH SarabunPSK"/>
          <w:sz w:val="32"/>
          <w:szCs w:val="32"/>
        </w:rPr>
        <w:t xml:space="preserve">ForexEAdvisor </w:t>
      </w:r>
      <w:r w:rsidR="004902CF">
        <w:rPr>
          <w:rFonts w:ascii="TH SarabunPSK" w:hAnsi="TH SarabunPSK" w:cs="TH SarabunPSK" w:hint="cs"/>
          <w:sz w:val="32"/>
          <w:szCs w:val="32"/>
          <w:cs/>
        </w:rPr>
        <w:t>นั้นไม่มีตัวบ่งชี้</w:t>
      </w:r>
      <w:r w:rsidR="004902CF" w:rsidRPr="006D5B59">
        <w:rPr>
          <w:rFonts w:ascii="TH SarabunPSK" w:hAnsi="TH SarabunPSK" w:cs="TH SarabunPSK"/>
          <w:sz w:val="32"/>
          <w:szCs w:val="32"/>
          <w:cs/>
        </w:rPr>
        <w:t>อิชิโมกุ</w:t>
      </w:r>
      <w:r w:rsidR="004902CF">
        <w:rPr>
          <w:rFonts w:ascii="TH SarabunPSK" w:hAnsi="TH SarabunPSK" w:cs="TH SarabunPSK" w:hint="cs"/>
          <w:sz w:val="32"/>
          <w:szCs w:val="32"/>
          <w:cs/>
        </w:rPr>
        <w:t xml:space="preserve"> แต่เว็บของ</w:t>
      </w:r>
      <w:r w:rsidR="005C72B3">
        <w:rPr>
          <w:rFonts w:ascii="TH SarabunPSK" w:hAnsi="TH SarabunPSK" w:cs="TH SarabunPSK"/>
          <w:sz w:val="32"/>
          <w:szCs w:val="32"/>
          <w:cs/>
        </w:rPr>
        <w:t>คณะ</w:t>
      </w:r>
      <w:r w:rsidR="00E13EF9">
        <w:rPr>
          <w:rFonts w:ascii="TH SarabunPSK" w:hAnsi="TH SarabunPSK" w:cs="TH SarabunPSK"/>
          <w:sz w:val="32"/>
          <w:szCs w:val="32"/>
          <w:cs/>
        </w:rPr>
        <w:t>ผู้จัดทำโครงงาน</w:t>
      </w:r>
      <w:r w:rsidR="004902CF">
        <w:rPr>
          <w:rFonts w:ascii="TH SarabunPSK" w:hAnsi="TH SarabunPSK" w:cs="TH SarabunPSK" w:hint="cs"/>
          <w:sz w:val="32"/>
          <w:szCs w:val="32"/>
          <w:cs/>
        </w:rPr>
        <w:t>มีตัวบ่งชี้</w:t>
      </w:r>
      <w:r w:rsidR="004902CF" w:rsidRPr="006D5B59">
        <w:rPr>
          <w:rFonts w:ascii="TH SarabunPSK" w:hAnsi="TH SarabunPSK" w:cs="TH SarabunPSK"/>
          <w:sz w:val="32"/>
          <w:szCs w:val="32"/>
          <w:cs/>
        </w:rPr>
        <w:t>อิชิโมกุ</w:t>
      </w:r>
    </w:p>
    <w:p w14:paraId="4663BC20" w14:textId="38AA5935" w:rsidR="00610168" w:rsidRDefault="00610168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A2D08DD" wp14:editId="7863A60A">
            <wp:extent cx="5457190" cy="2273300"/>
            <wp:effectExtent l="19050" t="19050" r="10160" b="1270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-Ichimoku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7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756484" w14:textId="3F59B9EB" w:rsidR="003F7C06" w:rsidRPr="003F7C06" w:rsidRDefault="00000E1C" w:rsidP="003F7C0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32F87">
        <w:rPr>
          <w:rFonts w:ascii="TH SarabunPSK" w:hAnsi="TH SarabunPSK" w:cs="TH SarabunPSK"/>
          <w:b/>
          <w:bCs/>
          <w:sz w:val="32"/>
          <w:szCs w:val="32"/>
        </w:rPr>
        <w:t>59</w:t>
      </w:r>
      <w:r w:rsidRPr="0084119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7C06" w:rsidRPr="00841190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การดำเนินการของผู้ใช้ในตัวบ่งชี้อิชิโมกุ</w:t>
      </w:r>
    </w:p>
    <w:p w14:paraId="273E40E6" w14:textId="77777777" w:rsidR="00532F87" w:rsidRDefault="003F7C06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32F87"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32F87">
        <w:rPr>
          <w:rFonts w:ascii="TH SarabunPSK" w:hAnsi="TH SarabunPSK" w:cs="TH SarabunPSK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F7C06">
        <w:rPr>
          <w:rFonts w:ascii="TH SarabunPSK" w:hAnsi="TH SarabunPSK" w:cs="TH SarabunPSK"/>
          <w:sz w:val="32"/>
          <w:szCs w:val="32"/>
          <w:cs/>
        </w:rPr>
        <w:t>อิชิโมกุ (</w:t>
      </w:r>
      <w:r w:rsidRPr="003F7C06">
        <w:rPr>
          <w:rFonts w:ascii="TH SarabunPSK" w:hAnsi="TH SarabunPSK" w:cs="TH SarabunPSK"/>
          <w:sz w:val="32"/>
          <w:szCs w:val="32"/>
        </w:rPr>
        <w:t>Ichimoku</w:t>
      </w:r>
      <w:r w:rsidRPr="003F7C06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F7C99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ใช้สำหรับยืนยันการเกิดแนวโน้มขนาดใหญ่ และใช้สำหรับการช่วยวิเคราะห์ในกรณีที่ไม่เกิดแนวโน้ม </w:t>
      </w:r>
      <w:r w:rsidR="00CF7C99">
        <w:rPr>
          <w:rFonts w:ascii="TH SarabunPSK" w:hAnsi="TH SarabunPSK" w:cs="TH SarabunPSK"/>
          <w:sz w:val="32"/>
          <w:szCs w:val="32"/>
          <w:cs/>
        </w:rPr>
        <w:t>(</w:t>
      </w:r>
      <w:r w:rsidR="00CF7C99">
        <w:rPr>
          <w:rFonts w:ascii="TH SarabunPSK" w:hAnsi="TH SarabunPSK" w:cs="TH SarabunPSK"/>
          <w:sz w:val="32"/>
          <w:szCs w:val="32"/>
        </w:rPr>
        <w:t>Sideway</w:t>
      </w:r>
      <w:r w:rsidR="00CF7C9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F7C99">
        <w:rPr>
          <w:rFonts w:ascii="TH SarabunPSK" w:hAnsi="TH SarabunPSK" w:cs="TH SarabunPSK" w:hint="cs"/>
          <w:sz w:val="32"/>
          <w:szCs w:val="32"/>
          <w:cs/>
        </w:rPr>
        <w:t>ผู้ใช้งานจึงนิยมดำเนินการส่งคำสั่งการซื้อ</w:t>
      </w:r>
      <w:r w:rsidR="00CF7C99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F7C99">
        <w:rPr>
          <w:rFonts w:ascii="TH SarabunPSK" w:hAnsi="TH SarabunPSK" w:cs="TH SarabunPSK"/>
          <w:sz w:val="32"/>
          <w:szCs w:val="32"/>
        </w:rPr>
        <w:t>Buy</w:t>
      </w:r>
      <w:r w:rsidR="00CF7C9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F7C99">
        <w:rPr>
          <w:rFonts w:ascii="TH SarabunPSK" w:hAnsi="TH SarabunPSK" w:cs="TH SarabunPSK" w:hint="cs"/>
          <w:sz w:val="32"/>
          <w:szCs w:val="32"/>
          <w:cs/>
        </w:rPr>
        <w:t xml:space="preserve">เมื่อราคาทะลุเส้นล่างสุด และนิยมดำเนินการส่งคำสั่งการขาย </w:t>
      </w:r>
      <w:r w:rsidR="00CF7C99">
        <w:rPr>
          <w:rFonts w:ascii="TH SarabunPSK" w:hAnsi="TH SarabunPSK" w:cs="TH SarabunPSK"/>
          <w:sz w:val="32"/>
          <w:szCs w:val="32"/>
          <w:cs/>
        </w:rPr>
        <w:t>(</w:t>
      </w:r>
      <w:r w:rsidR="00CF7C99">
        <w:rPr>
          <w:rFonts w:ascii="TH SarabunPSK" w:hAnsi="TH SarabunPSK" w:cs="TH SarabunPSK"/>
          <w:sz w:val="32"/>
          <w:szCs w:val="32"/>
        </w:rPr>
        <w:t>Sell</w:t>
      </w:r>
      <w:r w:rsidR="00CF7C9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F7C99">
        <w:rPr>
          <w:rFonts w:ascii="TH SarabunPSK" w:hAnsi="TH SarabunPSK" w:cs="TH SarabunPSK" w:hint="cs"/>
          <w:sz w:val="32"/>
          <w:szCs w:val="32"/>
          <w:cs/>
        </w:rPr>
        <w:t>เมื่อราคาทะลุเส้นบน</w:t>
      </w:r>
    </w:p>
    <w:p w14:paraId="7FFA2CBD" w14:textId="7321E082" w:rsidR="00EA3799" w:rsidRPr="006D5B59" w:rsidRDefault="00532F87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1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5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เส้นค่าเฉลี่ยเคลื่อนที่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>
        <w:rPr>
          <w:rFonts w:ascii="TH SarabunPSK" w:hAnsi="TH SarabunPSK" w:cs="TH SarabunPSK"/>
          <w:sz w:val="32"/>
          <w:szCs w:val="32"/>
        </w:rPr>
        <w:t>MA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EA3799" w:rsidRPr="006D5B59">
        <w:rPr>
          <w:rFonts w:ascii="TH SarabunPSK" w:hAnsi="TH SarabunPSK" w:cs="TH SarabunPSK"/>
          <w:sz w:val="32"/>
          <w:szCs w:val="32"/>
        </w:rPr>
        <w:t>Moving Average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610168" w14:paraId="6861A87F" w14:textId="77777777" w:rsidTr="00FF4709">
        <w:trPr>
          <w:jc w:val="center"/>
        </w:trPr>
        <w:tc>
          <w:tcPr>
            <w:tcW w:w="4464" w:type="dxa"/>
            <w:vAlign w:val="bottom"/>
          </w:tcPr>
          <w:p w14:paraId="6DDCA1CC" w14:textId="31E7E00E" w:rsidR="00234F9C" w:rsidRDefault="00610168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78B4A16" wp14:editId="21E5C9A4">
                  <wp:extent cx="2743200" cy="1626262"/>
                  <wp:effectExtent l="19050" t="19050" r="19050" b="1206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MA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262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3804F9" w14:textId="6637346C" w:rsidR="00234F9C" w:rsidRDefault="00610168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EE304F9" wp14:editId="077563BC">
                  <wp:extent cx="2743200" cy="156348"/>
                  <wp:effectExtent l="19050" t="19050" r="19050" b="1524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MA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63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2393A8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53E46DA5" w14:textId="7CF8F05C" w:rsidR="00234F9C" w:rsidRDefault="00610168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2B3D788" wp14:editId="3D7FDDE4">
                  <wp:extent cx="2743200" cy="1915885"/>
                  <wp:effectExtent l="19050" t="19050" r="19050" b="2730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MA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9158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4F3611" w14:textId="47C8BB24" w:rsidR="00234F9C" w:rsidRDefault="00610168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AC03927" wp14:editId="6D704F50">
                  <wp:extent cx="2743200" cy="149242"/>
                  <wp:effectExtent l="19050" t="19050" r="19050" b="2222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C-MA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92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DA364A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1E8CF74B" w14:textId="161A013E" w:rsidR="0092220C" w:rsidRDefault="0092220C" w:rsidP="002204B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7797C">
        <w:rPr>
          <w:rFonts w:ascii="TH SarabunPSK" w:hAnsi="TH SarabunPSK" w:cs="TH SarabunPSK"/>
          <w:b/>
          <w:bCs/>
          <w:sz w:val="32"/>
          <w:szCs w:val="32"/>
        </w:rPr>
        <w:t>60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26A5D" w:rsidRPr="00841190">
        <w:rPr>
          <w:rFonts w:ascii="TH SarabunPSK" w:hAnsi="TH SarabunPSK" w:cs="TH SarabunPSK"/>
          <w:sz w:val="32"/>
          <w:szCs w:val="32"/>
          <w:cs/>
        </w:rPr>
        <w:t>ตัวบ่งชี้</w:t>
      </w:r>
      <w:r w:rsidR="000C5E49" w:rsidRPr="00841190">
        <w:rPr>
          <w:rFonts w:ascii="TH SarabunPSK" w:hAnsi="TH SarabunPSK" w:cs="TH SarabunPSK"/>
          <w:sz w:val="32"/>
          <w:szCs w:val="32"/>
          <w:cs/>
        </w:rPr>
        <w:t>เส้นค่าเฉลี่ยเคลื่อนที่</w:t>
      </w:r>
    </w:p>
    <w:p w14:paraId="25DB77CA" w14:textId="6EFFDFAF" w:rsidR="00AE0F96" w:rsidRDefault="00A00165" w:rsidP="00A001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07F6A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17797C">
        <w:rPr>
          <w:rFonts w:ascii="TH SarabunPSK" w:hAnsi="TH SarabunPSK" w:cs="TH SarabunPSK"/>
          <w:sz w:val="32"/>
          <w:szCs w:val="32"/>
        </w:rPr>
        <w:t>60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เป็นการเปรียบเทียบการป้อนค่าเริ่มต้น</w:t>
      </w:r>
      <w:r w:rsidRPr="006D5B59">
        <w:rPr>
          <w:rFonts w:ascii="TH SarabunPSK" w:hAnsi="TH SarabunPSK" w:cs="TH SarabunPSK"/>
          <w:sz w:val="32"/>
          <w:szCs w:val="32"/>
          <w:cs/>
        </w:rPr>
        <w:t>ตัวบ่งชี้เส้นค่าเฉลี่ยเคลื่อนที่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และ โค้ดโปรแกรมที่ได้จากการสร้าง ของเว็บ </w:t>
      </w:r>
      <w:r w:rsidRPr="00D07F6A">
        <w:rPr>
          <w:rFonts w:ascii="TH SarabunPSK" w:hAnsi="TH SarabunPSK" w:cs="TH SarabunPSK"/>
          <w:sz w:val="32"/>
          <w:szCs w:val="32"/>
        </w:rPr>
        <w:t xml:space="preserve">ForexEAdvisor </w:t>
      </w:r>
      <w:r w:rsidRPr="00D07F6A">
        <w:rPr>
          <w:rFonts w:ascii="TH SarabunPSK" w:hAnsi="TH SarabunPSK" w:cs="TH SarabunPSK"/>
          <w:sz w:val="32"/>
          <w:szCs w:val="32"/>
          <w:cs/>
        </w:rPr>
        <w:t>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72B3">
        <w:rPr>
          <w:rFonts w:ascii="TH SarabunPSK" w:hAnsi="TH SarabunPSK" w:cs="TH SarabunPSK"/>
          <w:sz w:val="32"/>
          <w:szCs w:val="32"/>
          <w:cs/>
        </w:rPr>
        <w:t>เว็บของคณะผู้จัดทำโครงงาน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(ข) ผลที่ได้จากทั้ง </w:t>
      </w:r>
      <w:r w:rsidRPr="00D07F6A">
        <w:rPr>
          <w:rFonts w:ascii="TH SarabunPSK" w:hAnsi="TH SarabunPSK" w:cs="TH SarabunPSK"/>
          <w:sz w:val="32"/>
          <w:szCs w:val="32"/>
        </w:rPr>
        <w:t xml:space="preserve">2 </w:t>
      </w:r>
      <w:r w:rsidRPr="00D07F6A">
        <w:rPr>
          <w:rFonts w:ascii="TH SarabunPSK" w:hAnsi="TH SarabunPSK" w:cs="TH SarabunPSK"/>
          <w:sz w:val="32"/>
          <w:szCs w:val="32"/>
          <w:cs/>
        </w:rPr>
        <w:t>เว็บมีความเหมือนกัน</w:t>
      </w:r>
    </w:p>
    <w:p w14:paraId="35AC910E" w14:textId="5E40E4DE" w:rsidR="004A5A58" w:rsidRDefault="004A5A58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A990A3D" wp14:editId="089FA7F4">
            <wp:extent cx="5457190" cy="2243455"/>
            <wp:effectExtent l="19050" t="19050" r="10160" b="2349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-MA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43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A2067" w14:textId="0E0C93DF" w:rsidR="00000E1C" w:rsidRPr="005E43FF" w:rsidRDefault="00000E1C" w:rsidP="00000E1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954C6">
        <w:rPr>
          <w:rFonts w:ascii="TH SarabunPSK" w:hAnsi="TH SarabunPSK" w:cs="TH SarabunPSK"/>
          <w:b/>
          <w:bCs/>
          <w:sz w:val="32"/>
          <w:szCs w:val="32"/>
        </w:rPr>
        <w:t>61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D2020" w:rsidRPr="00841190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การดำเนินการของผู้ใช้ในตัวบ่งชี้เส้นค่าเฉลี่ยเคลื่อนที่</w:t>
      </w:r>
    </w:p>
    <w:p w14:paraId="3094F062" w14:textId="175650CC" w:rsidR="00645271" w:rsidRDefault="003D2020" w:rsidP="001951C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3954C6">
        <w:rPr>
          <w:rFonts w:ascii="TH SarabunPSK" w:hAnsi="TH SarabunPSK" w:cs="TH SarabunPSK"/>
          <w:sz w:val="32"/>
          <w:szCs w:val="32"/>
        </w:rPr>
        <w:t>61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เส้นค่าเฉลี่ยเคลื่อนที่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MA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D5B59">
        <w:rPr>
          <w:rFonts w:ascii="TH SarabunPSK" w:hAnsi="TH SarabunPSK" w:cs="TH SarabunPSK"/>
          <w:sz w:val="32"/>
          <w:szCs w:val="32"/>
        </w:rPr>
        <w:t>Moving Average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ใช้เพื่อหาทิศทางของแนวโน้มโดยทั่วไปมักมอกว่าถ้า</w:t>
      </w:r>
      <w:r w:rsidRPr="006D5B59">
        <w:rPr>
          <w:rFonts w:ascii="TH SarabunPSK" w:hAnsi="TH SarabunPSK" w:cs="TH SarabunPSK"/>
          <w:sz w:val="32"/>
          <w:szCs w:val="32"/>
          <w:cs/>
        </w:rPr>
        <w:t>เส้นค่าเฉลี่ยเคลื่อนที่</w:t>
      </w:r>
      <w:r>
        <w:rPr>
          <w:rFonts w:ascii="TH SarabunPSK" w:hAnsi="TH SarabunPSK" w:cs="TH SarabunPSK" w:hint="cs"/>
          <w:sz w:val="32"/>
          <w:szCs w:val="32"/>
          <w:cs/>
        </w:rPr>
        <w:t>เคลื่อนที่อยู่ต่ำกว่าราคาซึ่งจะหมายความว่าราคาปัจจุบันมีแรงซื้อมากกว่าราคาเฉลี่ยของแท่งที่ผ่านมาผู้ใช้งานจะดำเนินการส่งคำสั่งการซื้อ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Buy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และเมื่อเส้น</w:t>
      </w:r>
      <w:r w:rsidRPr="006D5B59">
        <w:rPr>
          <w:rFonts w:ascii="TH SarabunPSK" w:hAnsi="TH SarabunPSK" w:cs="TH SarabunPSK"/>
          <w:sz w:val="32"/>
          <w:szCs w:val="32"/>
          <w:cs/>
        </w:rPr>
        <w:t>ค่าเฉลี่ยเคลื่อนที่</w:t>
      </w:r>
      <w:r>
        <w:rPr>
          <w:rFonts w:ascii="TH SarabunPSK" w:hAnsi="TH SarabunPSK" w:cs="TH SarabunPSK" w:hint="cs"/>
          <w:sz w:val="32"/>
          <w:szCs w:val="32"/>
          <w:cs/>
        </w:rPr>
        <w:t>เคลื่อนอยู่สูงกว่าราคาซึ่งจะหมายความว่าราคาปัจจุบันมีแรงขายมากกว่าราคาเฉลี่ยของแท่งที่ผ่านมาผู้ใช้งานจะดำเนินการส่งคำสั่งการขาย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Sell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20F7A8CD" w14:textId="683EDFB2" w:rsidR="00EA3799" w:rsidRPr="006D5B59" w:rsidRDefault="001951CE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1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6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พาราโบราเอสเออาร์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>
        <w:rPr>
          <w:rFonts w:ascii="TH SarabunPSK" w:hAnsi="TH SarabunPSK" w:cs="TH SarabunPSK"/>
          <w:sz w:val="32"/>
          <w:szCs w:val="32"/>
        </w:rPr>
        <w:t>SAR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EA3799" w:rsidRPr="006D5B59">
        <w:rPr>
          <w:rFonts w:ascii="TH SarabunPSK" w:hAnsi="TH SarabunPSK" w:cs="TH SarabunPSK"/>
          <w:sz w:val="32"/>
          <w:szCs w:val="32"/>
        </w:rPr>
        <w:t>Parabolic Stop and Reverse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234F9C" w14:paraId="7E33105F" w14:textId="77777777" w:rsidTr="00FF4709">
        <w:trPr>
          <w:jc w:val="center"/>
        </w:trPr>
        <w:tc>
          <w:tcPr>
            <w:tcW w:w="4464" w:type="dxa"/>
            <w:vAlign w:val="bottom"/>
          </w:tcPr>
          <w:p w14:paraId="1F8CA08D" w14:textId="1C27CF9A" w:rsidR="00234F9C" w:rsidRDefault="004A5A58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E5406EF" wp14:editId="6FFAE0BA">
                  <wp:extent cx="2743200" cy="1200698"/>
                  <wp:effectExtent l="19050" t="19050" r="19050" b="1905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SAR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2006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809D3" w14:textId="08AEFF0E" w:rsidR="00234F9C" w:rsidRDefault="004A5A58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C7B6539" wp14:editId="068C3C68">
                  <wp:extent cx="2743200" cy="186331"/>
                  <wp:effectExtent l="19050" t="19050" r="19050" b="2349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SAR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63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DE43A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22497996" w14:textId="33551462" w:rsidR="00234F9C" w:rsidRDefault="004A5A58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C20D" wp14:editId="4CF60692">
                  <wp:extent cx="2743200" cy="1670083"/>
                  <wp:effectExtent l="19050" t="19050" r="19050" b="2540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SAR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700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A3459" w14:textId="19C9A6FE" w:rsidR="00234F9C" w:rsidRDefault="004A5A58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8181545" wp14:editId="1566F000">
                  <wp:extent cx="2743200" cy="295421"/>
                  <wp:effectExtent l="19050" t="19050" r="19050" b="2857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C-SAR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954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4737C4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015ED465" w14:textId="36B090A1" w:rsidR="0092220C" w:rsidRDefault="0092220C" w:rsidP="002204B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D2CBD">
        <w:rPr>
          <w:rFonts w:ascii="TH SarabunPSK" w:hAnsi="TH SarabunPSK" w:cs="TH SarabunPSK"/>
          <w:b/>
          <w:bCs/>
          <w:sz w:val="32"/>
          <w:szCs w:val="32"/>
        </w:rPr>
        <w:t>62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26A5D" w:rsidRPr="006D5B59">
        <w:rPr>
          <w:rFonts w:ascii="TH SarabunPSK" w:hAnsi="TH SarabunPSK" w:cs="TH SarabunPSK"/>
          <w:sz w:val="32"/>
          <w:szCs w:val="32"/>
          <w:cs/>
        </w:rPr>
        <w:t>ตัวบ่งชี้</w:t>
      </w:r>
      <w:r w:rsidR="000C5E49" w:rsidRPr="006D5B59">
        <w:rPr>
          <w:rFonts w:ascii="TH SarabunPSK" w:hAnsi="TH SarabunPSK" w:cs="TH SarabunPSK"/>
          <w:sz w:val="32"/>
          <w:szCs w:val="32"/>
          <w:cs/>
        </w:rPr>
        <w:t>พาราโบราเอสเออาร์</w:t>
      </w:r>
    </w:p>
    <w:p w14:paraId="538E4BCD" w14:textId="2DD7BE3C" w:rsidR="00AE0F96" w:rsidRDefault="007E6AA2" w:rsidP="007E6AA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07F6A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="00657E5D">
        <w:rPr>
          <w:rFonts w:ascii="TH SarabunPSK" w:hAnsi="TH SarabunPSK" w:cs="TH SarabunPSK"/>
          <w:sz w:val="32"/>
          <w:szCs w:val="32"/>
        </w:rPr>
        <w:t>4</w:t>
      </w:r>
      <w:r w:rsidR="00657E5D">
        <w:rPr>
          <w:rFonts w:ascii="TH SarabunPSK" w:hAnsi="TH SarabunPSK" w:cs="TH SarabunPSK"/>
          <w:sz w:val="32"/>
          <w:szCs w:val="32"/>
          <w:cs/>
        </w:rPr>
        <w:t>.</w:t>
      </w:r>
      <w:r w:rsidR="005D2CBD">
        <w:rPr>
          <w:rFonts w:ascii="TH SarabunPSK" w:hAnsi="TH SarabunPSK" w:cs="TH SarabunPSK"/>
          <w:sz w:val="32"/>
          <w:szCs w:val="32"/>
        </w:rPr>
        <w:t>62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เป็นการเปรียบเทียบการป้อนค่าเริ่มต้น</w:t>
      </w:r>
      <w:r w:rsidRPr="006D5B59">
        <w:rPr>
          <w:rFonts w:ascii="TH SarabunPSK" w:hAnsi="TH SarabunPSK" w:cs="TH SarabunPSK"/>
          <w:sz w:val="32"/>
          <w:szCs w:val="32"/>
          <w:cs/>
        </w:rPr>
        <w:t>ตัวบ่งชี้พาราโบราเอสเออาร์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และ โค้ดโปรแกรมที่ได้จากการสร้าง ของเว็บ </w:t>
      </w:r>
      <w:r w:rsidRPr="00D07F6A">
        <w:rPr>
          <w:rFonts w:ascii="TH SarabunPSK" w:hAnsi="TH SarabunPSK" w:cs="TH SarabunPSK"/>
          <w:sz w:val="32"/>
          <w:szCs w:val="32"/>
        </w:rPr>
        <w:t xml:space="preserve">ForexEAdvisor </w:t>
      </w:r>
      <w:r w:rsidRPr="00D07F6A">
        <w:rPr>
          <w:rFonts w:ascii="TH SarabunPSK" w:hAnsi="TH SarabunPSK" w:cs="TH SarabunPSK"/>
          <w:sz w:val="32"/>
          <w:szCs w:val="32"/>
          <w:cs/>
        </w:rPr>
        <w:t>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72B3">
        <w:rPr>
          <w:rFonts w:ascii="TH SarabunPSK" w:hAnsi="TH SarabunPSK" w:cs="TH SarabunPSK"/>
          <w:sz w:val="32"/>
          <w:szCs w:val="32"/>
          <w:cs/>
        </w:rPr>
        <w:t>เว็บของคณะผู้จัดทำโครงงาน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(ข) ผลที่ได้จากทั้ง </w:t>
      </w:r>
      <w:r w:rsidRPr="00D07F6A">
        <w:rPr>
          <w:rFonts w:ascii="TH SarabunPSK" w:hAnsi="TH SarabunPSK" w:cs="TH SarabunPSK"/>
          <w:sz w:val="32"/>
          <w:szCs w:val="32"/>
        </w:rPr>
        <w:t xml:space="preserve">2 </w:t>
      </w:r>
      <w:r w:rsidRPr="00D07F6A">
        <w:rPr>
          <w:rFonts w:ascii="TH SarabunPSK" w:hAnsi="TH SarabunPSK" w:cs="TH SarabunPSK"/>
          <w:sz w:val="32"/>
          <w:szCs w:val="32"/>
          <w:cs/>
        </w:rPr>
        <w:t>เว็บมีความเหมือนกัน</w:t>
      </w:r>
    </w:p>
    <w:p w14:paraId="18F61EAD" w14:textId="63C929E0" w:rsidR="004A5A58" w:rsidRDefault="004A5A58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37585203" wp14:editId="2911E520">
            <wp:extent cx="5457190" cy="2248535"/>
            <wp:effectExtent l="19050" t="19050" r="10160" b="184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-SAR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4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BB8F7" w14:textId="65D8F245" w:rsidR="00000E1C" w:rsidRPr="005E43FF" w:rsidRDefault="00000E1C" w:rsidP="00000E1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D2CBD">
        <w:rPr>
          <w:rFonts w:ascii="TH SarabunPSK" w:hAnsi="TH SarabunPSK" w:cs="TH SarabunPSK"/>
          <w:b/>
          <w:bCs/>
          <w:sz w:val="32"/>
          <w:szCs w:val="32"/>
        </w:rPr>
        <w:t>63</w:t>
      </w:r>
      <w:r w:rsidR="006452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45271" w:rsidRPr="005D2CBD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การดำเนินการของผู้ใช้ในตัวบ่งชี้พาราโบราเอสเออาร์</w:t>
      </w:r>
    </w:p>
    <w:p w14:paraId="0C1FF0BC" w14:textId="77777777" w:rsidR="00AB752F" w:rsidRDefault="00645271" w:rsidP="00AB752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D2CBD">
        <w:rPr>
          <w:rFonts w:ascii="TH SarabunPSK" w:hAnsi="TH SarabunPSK" w:cs="TH SarabunPSK"/>
          <w:sz w:val="32"/>
          <w:szCs w:val="32"/>
        </w:rPr>
        <w:t>63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พาราโบราเอสเออาร์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SAR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D5B59">
        <w:rPr>
          <w:rFonts w:ascii="TH SarabunPSK" w:hAnsi="TH SarabunPSK" w:cs="TH SarabunPSK"/>
          <w:sz w:val="32"/>
          <w:szCs w:val="32"/>
        </w:rPr>
        <w:t>Parabolic Stop and Reverse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ใช้เพื่อหา</w:t>
      </w:r>
      <w:r w:rsidRPr="00645271">
        <w:rPr>
          <w:rFonts w:ascii="TH SarabunPSK" w:hAnsi="TH SarabunPSK" w:cs="TH SarabunPSK"/>
          <w:sz w:val="32"/>
          <w:szCs w:val="32"/>
          <w:cs/>
        </w:rPr>
        <w:t>จุดกลับตัวหรือเปลี่ยนแนวโน้มของกราฟ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Graph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โดยจะเป็นจุดไข่ปลา ผู้ใช้งานจึงนิยมดำเนินการส่งคำสั่งการซื้อ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เมื่อราคาอยู่เหนือเส้นไข่ปลา และนิยมดำเนินการส่งคำสั่งการขาย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Sell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เมื่อราคาอยู่ต่ำกว่าเส้นไข่ปลา</w:t>
      </w:r>
    </w:p>
    <w:p w14:paraId="2E06E64F" w14:textId="31B1C400" w:rsidR="00EA3799" w:rsidRDefault="00AB752F" w:rsidP="00AB752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1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7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เส้นค่าเบี่ยงเบนมาตรฐานใช้สำหรับวัดความผันผวน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>
        <w:rPr>
          <w:rFonts w:ascii="TH SarabunPSK" w:hAnsi="TH SarabunPSK" w:cs="TH SarabunPSK"/>
          <w:sz w:val="32"/>
          <w:szCs w:val="32"/>
        </w:rPr>
        <w:t>StdDev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</w:p>
    <w:p w14:paraId="59BE2058" w14:textId="77777777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>Standard Deviation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234F9C" w14:paraId="04F83A7A" w14:textId="77777777" w:rsidTr="00FF4709">
        <w:trPr>
          <w:jc w:val="center"/>
        </w:trPr>
        <w:tc>
          <w:tcPr>
            <w:tcW w:w="4464" w:type="dxa"/>
            <w:vAlign w:val="bottom"/>
          </w:tcPr>
          <w:p w14:paraId="48CA2A1F" w14:textId="0CA513C3" w:rsidR="00234F9C" w:rsidRDefault="00284A3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3F3E7C6" wp14:editId="2E8FCE26">
                  <wp:extent cx="2743200" cy="257453"/>
                  <wp:effectExtent l="19050" t="19050" r="19050" b="2857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StdDev-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574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ECA65" w14:textId="18E7F113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674415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3CABA6BB" w14:textId="5FF155CF" w:rsidR="00234F9C" w:rsidRDefault="00284A3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875D518" wp14:editId="5DE45342">
                  <wp:extent cx="2743200" cy="1937208"/>
                  <wp:effectExtent l="19050" t="19050" r="19050" b="2540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StdDev.PN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9372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282A41" w14:textId="4DFDFB75" w:rsidR="00234F9C" w:rsidRDefault="00284A3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3A49983" wp14:editId="1B5AE172">
                  <wp:extent cx="2743200" cy="144034"/>
                  <wp:effectExtent l="19050" t="19050" r="0" b="2794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C-StdDev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40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E9BCAE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0436137A" w14:textId="3FD14BA7" w:rsidR="002204BA" w:rsidRDefault="0092220C" w:rsidP="002204B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E70706">
        <w:rPr>
          <w:rFonts w:ascii="TH SarabunPSK" w:hAnsi="TH SarabunPSK" w:cs="TH SarabunPSK"/>
          <w:b/>
          <w:bCs/>
          <w:sz w:val="32"/>
          <w:szCs w:val="32"/>
        </w:rPr>
        <w:t>64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26A5D" w:rsidRPr="006D5B59">
        <w:rPr>
          <w:rFonts w:ascii="TH SarabunPSK" w:hAnsi="TH SarabunPSK" w:cs="TH SarabunPSK"/>
          <w:sz w:val="32"/>
          <w:szCs w:val="32"/>
          <w:cs/>
        </w:rPr>
        <w:t>ตัวบ่งชี้</w:t>
      </w:r>
      <w:r w:rsidR="000C5E49" w:rsidRPr="006D5B59">
        <w:rPr>
          <w:rFonts w:ascii="TH SarabunPSK" w:hAnsi="TH SarabunPSK" w:cs="TH SarabunPSK"/>
          <w:sz w:val="32"/>
          <w:szCs w:val="32"/>
          <w:cs/>
        </w:rPr>
        <w:t>เส้นค่าเบี่ยงเบนมาตรฐานใช้สำหรับวัดความผันผวน</w:t>
      </w:r>
    </w:p>
    <w:p w14:paraId="6584E736" w14:textId="31098F29" w:rsidR="00AE0F96" w:rsidRDefault="000F0C10" w:rsidP="0056115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07F6A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E70706">
        <w:rPr>
          <w:rFonts w:ascii="TH SarabunPSK" w:hAnsi="TH SarabunPSK" w:cs="TH SarabunPSK"/>
          <w:sz w:val="32"/>
          <w:szCs w:val="32"/>
        </w:rPr>
        <w:t>64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เป็นการเปรียบเทียบการป้อนค่าเริ่มต้น</w:t>
      </w:r>
      <w:r w:rsidRPr="006D5B59">
        <w:rPr>
          <w:rFonts w:ascii="TH SarabunPSK" w:hAnsi="TH SarabunPSK" w:cs="TH SarabunPSK"/>
          <w:sz w:val="32"/>
          <w:szCs w:val="32"/>
          <w:cs/>
        </w:rPr>
        <w:t>ตัวบ่งชี้เส้นค่าเบี่ยงเบนมาตรฐานใช้สำหรับวัดความผันผวน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และ โค้ดโปรแกรมที่ได้จากการสร้าง ของเว็บ </w:t>
      </w:r>
      <w:r w:rsidRPr="00D07F6A">
        <w:rPr>
          <w:rFonts w:ascii="TH SarabunPSK" w:hAnsi="TH SarabunPSK" w:cs="TH SarabunPSK"/>
          <w:sz w:val="32"/>
          <w:szCs w:val="32"/>
        </w:rPr>
        <w:t xml:space="preserve">ForexEAdvisor </w:t>
      </w:r>
      <w:r w:rsidRPr="00D07F6A">
        <w:rPr>
          <w:rFonts w:ascii="TH SarabunPSK" w:hAnsi="TH SarabunPSK" w:cs="TH SarabunPSK"/>
          <w:sz w:val="32"/>
          <w:szCs w:val="32"/>
          <w:cs/>
        </w:rPr>
        <w:t>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72B3">
        <w:rPr>
          <w:rFonts w:ascii="TH SarabunPSK" w:hAnsi="TH SarabunPSK" w:cs="TH SarabunPSK"/>
          <w:sz w:val="32"/>
          <w:szCs w:val="32"/>
          <w:cs/>
        </w:rPr>
        <w:t>เว็บของคณะผู้จัดทำโครงงาน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(ข) ผลที่ได้จากทั้ง </w:t>
      </w:r>
      <w:r w:rsidRPr="00D07F6A">
        <w:rPr>
          <w:rFonts w:ascii="TH SarabunPSK" w:hAnsi="TH SarabunPSK" w:cs="TH SarabunPSK"/>
          <w:sz w:val="32"/>
          <w:szCs w:val="32"/>
        </w:rPr>
        <w:t xml:space="preserve">2 </w:t>
      </w:r>
      <w:r w:rsidRPr="00D07F6A">
        <w:rPr>
          <w:rFonts w:ascii="TH SarabunPSK" w:hAnsi="TH SarabunPSK" w:cs="TH SarabunPSK"/>
          <w:sz w:val="32"/>
          <w:szCs w:val="32"/>
          <w:cs/>
        </w:rPr>
        <w:t>เว็บมีความ</w:t>
      </w:r>
      <w:r w:rsidR="00561151">
        <w:rPr>
          <w:rFonts w:ascii="TH SarabunPSK" w:hAnsi="TH SarabunPSK" w:cs="TH SarabunPSK" w:hint="cs"/>
          <w:sz w:val="32"/>
          <w:szCs w:val="32"/>
          <w:cs/>
        </w:rPr>
        <w:t>แตกต่างกันมาก ในส่วนของเว็บ</w:t>
      </w:r>
      <w:r w:rsidR="00561151" w:rsidRPr="0056115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61151" w:rsidRPr="00D07F6A">
        <w:rPr>
          <w:rFonts w:ascii="TH SarabunPSK" w:hAnsi="TH SarabunPSK" w:cs="TH SarabunPSK"/>
          <w:sz w:val="32"/>
          <w:szCs w:val="32"/>
        </w:rPr>
        <w:t>ForexEAdvisor</w:t>
      </w:r>
      <w:r w:rsidR="00561151">
        <w:rPr>
          <w:rFonts w:ascii="TH SarabunPSK" w:hAnsi="TH SarabunPSK" w:cs="TH SarabunPSK" w:hint="cs"/>
          <w:sz w:val="32"/>
          <w:szCs w:val="32"/>
          <w:cs/>
        </w:rPr>
        <w:t xml:space="preserve"> นั้นจะมีค่าคงที่ให้อยู่แล้วภายในระบบ ส่วนเว็บของ</w:t>
      </w:r>
      <w:r w:rsidR="00561151">
        <w:rPr>
          <w:rFonts w:ascii="TH SarabunPSK" w:hAnsi="TH SarabunPSK" w:cs="TH SarabunPSK"/>
          <w:sz w:val="32"/>
          <w:szCs w:val="32"/>
          <w:cs/>
        </w:rPr>
        <w:t>คณะผู้จัดทำโครงงาน</w:t>
      </w:r>
      <w:r w:rsidR="00561151">
        <w:rPr>
          <w:rFonts w:ascii="TH SarabunPSK" w:hAnsi="TH SarabunPSK" w:cs="TH SarabunPSK" w:hint="cs"/>
          <w:sz w:val="32"/>
          <w:szCs w:val="32"/>
          <w:cs/>
        </w:rPr>
        <w:t>นั้นจะให้ใส่ค่าตามความต้องการของผู้ใช้งาน</w:t>
      </w:r>
      <w:r w:rsidR="007E0A2E">
        <w:rPr>
          <w:rFonts w:ascii="TH SarabunPSK" w:hAnsi="TH SarabunPSK" w:cs="TH SarabunPSK" w:hint="cs"/>
          <w:sz w:val="32"/>
          <w:szCs w:val="32"/>
          <w:cs/>
        </w:rPr>
        <w:t xml:space="preserve"> และจะได้โค้ดโปรแกรมดังภาพ (ข)</w:t>
      </w:r>
    </w:p>
    <w:p w14:paraId="152250B3" w14:textId="73B400C8" w:rsidR="00284A3C" w:rsidRDefault="00284A3C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B8EF3FD" wp14:editId="08879D6C">
            <wp:extent cx="5457190" cy="2236470"/>
            <wp:effectExtent l="19050" t="19050" r="10160" b="1143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A-StdDev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36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E06CAD" w14:textId="7FDDCD3D" w:rsidR="00000E1C" w:rsidRPr="00E70706" w:rsidRDefault="00000E1C" w:rsidP="004F05A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E70706">
        <w:rPr>
          <w:rFonts w:ascii="TH SarabunPSK" w:hAnsi="TH SarabunPSK" w:cs="TH SarabunPSK"/>
          <w:b/>
          <w:bCs/>
          <w:sz w:val="32"/>
          <w:szCs w:val="32"/>
        </w:rPr>
        <w:t>65</w:t>
      </w:r>
      <w:r w:rsidRPr="00E707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45271" w:rsidRPr="00E70706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การดำเนินการของผู้ใช้ในตัวบ่งชี้</w:t>
      </w:r>
      <w:r w:rsidR="004F05A3" w:rsidRPr="00E70706">
        <w:rPr>
          <w:rFonts w:ascii="TH SarabunPSK" w:hAnsi="TH SarabunPSK" w:cs="TH SarabunPSK"/>
          <w:sz w:val="32"/>
          <w:szCs w:val="32"/>
          <w:cs/>
        </w:rPr>
        <w:t>เส้นค่าเบี่ยงเบนมาตรฐานใช้สำหรับวัดความผันผวน</w:t>
      </w:r>
    </w:p>
    <w:p w14:paraId="644E8EB0" w14:textId="50DACE8A" w:rsidR="004F05A3" w:rsidRPr="004F05A3" w:rsidRDefault="004F05A3" w:rsidP="00E7070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70706">
        <w:rPr>
          <w:rFonts w:ascii="TH SarabunPSK" w:hAnsi="TH SarabunPSK" w:cs="TH SarabunPSK"/>
          <w:sz w:val="32"/>
          <w:szCs w:val="32"/>
        </w:rPr>
        <w:t>65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เส้นค่าเบี่ยงเบนมาตรฐานใช้สำหรับวัดความผันผวน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StdDev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D5B59">
        <w:rPr>
          <w:rFonts w:ascii="TH SarabunPSK" w:hAnsi="TH SarabunPSK" w:cs="TH SarabunPSK"/>
          <w:sz w:val="32"/>
          <w:szCs w:val="32"/>
        </w:rPr>
        <w:t>Standard Deviation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4F05A3">
        <w:rPr>
          <w:rFonts w:ascii="TH SarabunPSK" w:hAnsi="TH SarabunPSK" w:cs="TH SarabunPSK"/>
          <w:sz w:val="32"/>
          <w:szCs w:val="32"/>
          <w:cs/>
        </w:rPr>
        <w:t>ในการกำหนดแนวโน้มและ ความผันผวนในตลาด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Pr="004F05A3">
        <w:rPr>
          <w:rFonts w:ascii="TH SarabunPSK" w:hAnsi="TH SarabunPSK" w:cs="TH SarabunPSK"/>
          <w:sz w:val="32"/>
          <w:szCs w:val="32"/>
          <w:cs/>
        </w:rPr>
        <w:t>จะมีการพิจารณาความผันผวนที่เกิดขึ้นในตลาด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ถ้าค่าผันผวนมากก็มีสิทธิ์เกิดการเปลี่ยนแนวโน้มมากเช่นกัน</w:t>
      </w:r>
    </w:p>
    <w:p w14:paraId="2995F0E2" w14:textId="1324BD2F" w:rsidR="00EA3799" w:rsidRPr="006D5B59" w:rsidRDefault="00E70706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t xml:space="preserve">                       </w:t>
      </w:r>
      <w:r w:rsidR="00EA3799">
        <w:rPr>
          <w:rFonts w:ascii="TH SarabunPSK" w:hAnsi="TH SarabunPSK" w:cs="TH SarabunPSK"/>
          <w:sz w:val="32"/>
          <w:szCs w:val="32"/>
        </w:rPr>
        <w:t>2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ดัชนีวัดความแกว่ง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 w:rsidRPr="006D5B59">
        <w:rPr>
          <w:rFonts w:ascii="TH SarabunPSK" w:hAnsi="TH SarabunPSK" w:cs="TH SarabunPSK"/>
          <w:sz w:val="32"/>
          <w:szCs w:val="32"/>
        </w:rPr>
        <w:t>Oscillators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A3799" w:rsidRPr="006D5B59">
        <w:rPr>
          <w:rFonts w:ascii="TH SarabunPSK" w:hAnsi="TH SarabunPSK" w:cs="TH SarabunPSK"/>
          <w:sz w:val="32"/>
          <w:szCs w:val="32"/>
        </w:rPr>
        <w:t>7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ตัว</w:t>
      </w:r>
    </w:p>
    <w:p w14:paraId="52DDFE7D" w14:textId="57DE1526" w:rsidR="000C5E49" w:rsidRDefault="00E70706" w:rsidP="00EA3799">
      <w:pPr>
        <w:spacing w:after="0" w:line="240" w:lineRule="auto"/>
        <w:rPr>
          <w:ins w:id="3" w:author="PPNorth2" w:date="2018-03-08T16:46:00Z"/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2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1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ค่าเฉลี่ยความผันผวนของตลาด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>
        <w:rPr>
          <w:rFonts w:ascii="TH SarabunPSK" w:hAnsi="TH SarabunPSK" w:cs="TH SarabunPSK"/>
          <w:sz w:val="32"/>
          <w:szCs w:val="32"/>
        </w:rPr>
        <w:t>ATR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EA3799" w:rsidRPr="006D5B59">
        <w:rPr>
          <w:rFonts w:ascii="TH SarabunPSK" w:hAnsi="TH SarabunPSK" w:cs="TH SarabunPSK"/>
          <w:sz w:val="32"/>
          <w:szCs w:val="32"/>
        </w:rPr>
        <w:t>Average True Range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234F9C" w14:paraId="33A2B194" w14:textId="77777777" w:rsidTr="00FF4709">
        <w:trPr>
          <w:jc w:val="center"/>
        </w:trPr>
        <w:tc>
          <w:tcPr>
            <w:tcW w:w="4464" w:type="dxa"/>
            <w:vAlign w:val="bottom"/>
          </w:tcPr>
          <w:p w14:paraId="17CFF85F" w14:textId="76193285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FB40F01" wp14:editId="55AEE4E4">
                  <wp:extent cx="2743200" cy="978466"/>
                  <wp:effectExtent l="19050" t="19050" r="19050" b="1270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ATR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9784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78122E" w14:textId="217BAD35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0B080CE" wp14:editId="318FE28F">
                  <wp:extent cx="1971950" cy="209579"/>
                  <wp:effectExtent l="19050" t="19050" r="28575" b="1905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ATR.png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950" cy="2095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5E34FF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6E23DCA5" w14:textId="588634CB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FA4441C" wp14:editId="77F358B8">
                  <wp:extent cx="2743200" cy="1466444"/>
                  <wp:effectExtent l="19050" t="19050" r="19050" b="1968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ATR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664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D4A71D" w14:textId="5DCF1FBC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E0161B6" wp14:editId="4D9F83B4">
                  <wp:extent cx="2029108" cy="247685"/>
                  <wp:effectExtent l="19050" t="19050" r="9525" b="1905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C-ATR.PN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108" cy="247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C096F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1F93947D" w14:textId="788AD2F7" w:rsidR="00FF0AD5" w:rsidRDefault="00BB6382" w:rsidP="002E10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C084C">
        <w:rPr>
          <w:rFonts w:ascii="TH SarabunPSK" w:hAnsi="TH SarabunPSK" w:cs="TH SarabunPSK"/>
          <w:b/>
          <w:bCs/>
          <w:sz w:val="32"/>
          <w:szCs w:val="32"/>
        </w:rPr>
        <w:t>66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B6382">
        <w:rPr>
          <w:rFonts w:ascii="TH SarabunPSK" w:hAnsi="TH SarabunPSK" w:cs="TH SarabunPSK"/>
          <w:sz w:val="32"/>
          <w:szCs w:val="32"/>
          <w:cs/>
        </w:rPr>
        <w:t>ตัวบ่งชี้ค่าเฉลี่ยความผันผวนของตลาด</w:t>
      </w:r>
    </w:p>
    <w:p w14:paraId="58208F1F" w14:textId="3871F817" w:rsidR="00AE0F96" w:rsidRDefault="00BB6382" w:rsidP="00BB638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07F6A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7C084C">
        <w:rPr>
          <w:rFonts w:ascii="TH SarabunPSK" w:hAnsi="TH SarabunPSK" w:cs="TH SarabunPSK"/>
          <w:sz w:val="32"/>
          <w:szCs w:val="32"/>
        </w:rPr>
        <w:t>66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เป็นการเปรียบเทียบการป้อนค่าเริ่มต้น</w:t>
      </w:r>
      <w:r w:rsidRPr="00BB6382">
        <w:rPr>
          <w:rFonts w:ascii="TH SarabunPSK" w:hAnsi="TH SarabunPSK" w:cs="TH SarabunPSK"/>
          <w:sz w:val="32"/>
          <w:szCs w:val="32"/>
          <w:cs/>
        </w:rPr>
        <w:t>ตัวบ่งชี้ค่าเฉลี่ยความผันผวนของตลาด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และ โค้ดโปรแกรมที่ได้จากการสร้าง ของเว็บ </w:t>
      </w:r>
      <w:r w:rsidRPr="00D07F6A">
        <w:rPr>
          <w:rFonts w:ascii="TH SarabunPSK" w:hAnsi="TH SarabunPSK" w:cs="TH SarabunPSK"/>
          <w:sz w:val="32"/>
          <w:szCs w:val="32"/>
        </w:rPr>
        <w:t xml:space="preserve">ForexEAdvisor </w:t>
      </w:r>
      <w:r w:rsidRPr="00D07F6A">
        <w:rPr>
          <w:rFonts w:ascii="TH SarabunPSK" w:hAnsi="TH SarabunPSK" w:cs="TH SarabunPSK"/>
          <w:sz w:val="32"/>
          <w:szCs w:val="32"/>
          <w:cs/>
        </w:rPr>
        <w:t>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72B3">
        <w:rPr>
          <w:rFonts w:ascii="TH SarabunPSK" w:hAnsi="TH SarabunPSK" w:cs="TH SarabunPSK"/>
          <w:sz w:val="32"/>
          <w:szCs w:val="32"/>
          <w:cs/>
        </w:rPr>
        <w:t>เว็บของคณะผู้จัดทำโครงงาน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(ข) ผลที่ได้จากทั้ง </w:t>
      </w:r>
      <w:r w:rsidRPr="00D07F6A">
        <w:rPr>
          <w:rFonts w:ascii="TH SarabunPSK" w:hAnsi="TH SarabunPSK" w:cs="TH SarabunPSK"/>
          <w:sz w:val="32"/>
          <w:szCs w:val="32"/>
        </w:rPr>
        <w:t xml:space="preserve">2 </w:t>
      </w:r>
      <w:r w:rsidRPr="00D07F6A">
        <w:rPr>
          <w:rFonts w:ascii="TH SarabunPSK" w:hAnsi="TH SarabunPSK" w:cs="TH SarabunPSK"/>
          <w:sz w:val="32"/>
          <w:szCs w:val="32"/>
          <w:cs/>
        </w:rPr>
        <w:t>เว็บมีความเหมือนกัน</w:t>
      </w:r>
    </w:p>
    <w:p w14:paraId="08AAB821" w14:textId="2EFF0EDE" w:rsidR="00F31C1E" w:rsidRDefault="00F31C1E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9EA3970" wp14:editId="7B8C69C7">
            <wp:extent cx="5457190" cy="2241550"/>
            <wp:effectExtent l="19050" t="19050" r="10160" b="2540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A-ATR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41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F98AC" w14:textId="2FCA4A9B" w:rsidR="00000E1C" w:rsidRPr="0058032B" w:rsidRDefault="00000E1C" w:rsidP="00000E1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8032B">
        <w:rPr>
          <w:rFonts w:ascii="TH SarabunPSK" w:hAnsi="TH SarabunPSK" w:cs="TH SarabunPSK"/>
          <w:b/>
          <w:bCs/>
          <w:sz w:val="32"/>
          <w:szCs w:val="32"/>
        </w:rPr>
        <w:t>67</w:t>
      </w:r>
      <w:r w:rsidRPr="005803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347C" w:rsidRPr="0058032B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การดำเนินการของผู้ใช้ในตัวบ่งชี้ค่าเฉลี่ยความผันผวนของตลาด</w:t>
      </w:r>
    </w:p>
    <w:p w14:paraId="7440D21A" w14:textId="6257929E" w:rsidR="00000E1C" w:rsidRPr="007D46BB" w:rsidRDefault="00CA347C" w:rsidP="006C6AF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8032B">
        <w:rPr>
          <w:rFonts w:ascii="TH SarabunPSK" w:hAnsi="TH SarabunPSK" w:cs="TH SarabunPSK"/>
          <w:sz w:val="32"/>
          <w:szCs w:val="32"/>
        </w:rPr>
        <w:t>67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ค่าเฉลี่ยความผันผวนของตลาด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ATR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D5B59">
        <w:rPr>
          <w:rFonts w:ascii="TH SarabunPSK" w:hAnsi="TH SarabunPSK" w:cs="TH SarabunPSK"/>
          <w:sz w:val="32"/>
          <w:szCs w:val="32"/>
        </w:rPr>
        <w:t>Average True Range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  <w:r w:rsidR="007D46B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D46BB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7D46BB" w:rsidRPr="007D46BB">
        <w:rPr>
          <w:rFonts w:ascii="TH SarabunPSK" w:hAnsi="TH SarabunPSK" w:cs="TH SarabunPSK"/>
          <w:sz w:val="32"/>
          <w:szCs w:val="32"/>
          <w:cs/>
        </w:rPr>
        <w:t>วัดระดับความผันผวนของราคา</w:t>
      </w:r>
      <w:r w:rsidR="007D46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D46BB" w:rsidRPr="007D46BB">
        <w:rPr>
          <w:rFonts w:ascii="TH SarabunPSK" w:hAnsi="TH SarabunPSK" w:cs="TH SarabunPSK"/>
          <w:sz w:val="32"/>
          <w:szCs w:val="32"/>
          <w:cs/>
        </w:rPr>
        <w:t>ไม่สามารถใช้ในการบอกทิศทางของราคาได้ แต</w:t>
      </w:r>
      <w:r w:rsidR="007D46BB">
        <w:rPr>
          <w:rFonts w:ascii="TH SarabunPSK" w:hAnsi="TH SarabunPSK" w:cs="TH SarabunPSK"/>
          <w:sz w:val="32"/>
          <w:szCs w:val="32"/>
          <w:cs/>
        </w:rPr>
        <w:t>่จะเป็นตัวบอกระดับความผันผว</w:t>
      </w:r>
      <w:r w:rsidR="007D46BB">
        <w:rPr>
          <w:rFonts w:ascii="TH SarabunPSK" w:hAnsi="TH SarabunPSK" w:cs="TH SarabunPSK" w:hint="cs"/>
          <w:sz w:val="32"/>
          <w:szCs w:val="32"/>
          <w:cs/>
        </w:rPr>
        <w:t>น</w:t>
      </w:r>
      <w:r w:rsidR="007D46BB">
        <w:rPr>
          <w:rFonts w:ascii="TH SarabunPSK" w:hAnsi="TH SarabunPSK" w:cs="TH SarabunPSK"/>
          <w:sz w:val="32"/>
          <w:szCs w:val="32"/>
          <w:cs/>
        </w:rPr>
        <w:t>(</w:t>
      </w:r>
      <w:r w:rsidR="007D46BB" w:rsidRPr="007D46BB">
        <w:rPr>
          <w:rFonts w:ascii="TH SarabunPSK" w:hAnsi="TH SarabunPSK" w:cs="TH SarabunPSK"/>
          <w:sz w:val="32"/>
          <w:szCs w:val="32"/>
        </w:rPr>
        <w:t>Volatility</w:t>
      </w:r>
      <w:r w:rsidR="007D46BB">
        <w:rPr>
          <w:rFonts w:ascii="TH SarabunPSK" w:hAnsi="TH SarabunPSK" w:cs="TH SarabunPSK"/>
          <w:sz w:val="32"/>
          <w:szCs w:val="32"/>
          <w:cs/>
        </w:rPr>
        <w:t>)</w:t>
      </w:r>
      <w:r w:rsidR="007D46BB" w:rsidRPr="007D46B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D46BB">
        <w:rPr>
          <w:rFonts w:ascii="TH SarabunPSK" w:hAnsi="TH SarabunPSK" w:cs="TH SarabunPSK"/>
          <w:sz w:val="32"/>
          <w:szCs w:val="32"/>
          <w:cs/>
        </w:rPr>
        <w:t>ของตลาด</w:t>
      </w:r>
      <w:r w:rsidR="007D46BB">
        <w:rPr>
          <w:rFonts w:ascii="TH SarabunPSK" w:hAnsi="TH SarabunPSK" w:cs="TH SarabunPSK" w:hint="cs"/>
          <w:sz w:val="32"/>
          <w:szCs w:val="32"/>
          <w:cs/>
        </w:rPr>
        <w:t xml:space="preserve"> ผู้ใช้งานจึงนิยม</w:t>
      </w:r>
      <w:r w:rsidR="007D46BB" w:rsidRPr="007D46BB">
        <w:rPr>
          <w:rFonts w:ascii="TH SarabunPSK" w:hAnsi="TH SarabunPSK" w:cs="TH SarabunPSK"/>
          <w:sz w:val="32"/>
          <w:szCs w:val="32"/>
          <w:cs/>
        </w:rPr>
        <w:t>นำไปใช้อ้างอิงร่วมกับ</w:t>
      </w:r>
      <w:r w:rsidR="007D46BB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เครื่องมือบ่งชี้ </w:t>
      </w:r>
      <w:r w:rsidR="007D46BB">
        <w:rPr>
          <w:rFonts w:ascii="TH SarabunPSK" w:hAnsi="TH SarabunPSK" w:cs="TH SarabunPSK"/>
          <w:sz w:val="32"/>
          <w:szCs w:val="32"/>
          <w:cs/>
        </w:rPr>
        <w:t>(</w:t>
      </w:r>
      <w:r w:rsidR="007D46BB">
        <w:rPr>
          <w:rFonts w:ascii="TH SarabunPSK" w:hAnsi="TH SarabunPSK" w:cs="TH SarabunPSK"/>
          <w:sz w:val="32"/>
          <w:szCs w:val="32"/>
        </w:rPr>
        <w:t>Indicator</w:t>
      </w:r>
      <w:r w:rsidR="007D46BB">
        <w:rPr>
          <w:rFonts w:ascii="TH SarabunPSK" w:hAnsi="TH SarabunPSK" w:cs="TH SarabunPSK"/>
          <w:sz w:val="32"/>
          <w:szCs w:val="32"/>
          <w:cs/>
        </w:rPr>
        <w:t>)</w:t>
      </w:r>
      <w:r w:rsidR="007D46B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D46BB" w:rsidRPr="007D46BB">
        <w:rPr>
          <w:rFonts w:ascii="TH SarabunPSK" w:hAnsi="TH SarabunPSK" w:cs="TH SarabunPSK"/>
          <w:sz w:val="32"/>
          <w:szCs w:val="32"/>
          <w:cs/>
        </w:rPr>
        <w:t>ที่ใช้บอกแนวโน้มของราคา เพื่อยืนยันแนวโน้มให้ถูกต้องชัดเจนยิ่งขึ้น</w:t>
      </w:r>
    </w:p>
    <w:p w14:paraId="7BB4482A" w14:textId="7EE81FAC" w:rsidR="00EA3799" w:rsidRDefault="00E708DA" w:rsidP="00EA3799">
      <w:pPr>
        <w:spacing w:after="0" w:line="240" w:lineRule="auto"/>
        <w:rPr>
          <w:ins w:id="4" w:author="PPNorth2" w:date="2018-03-08T16:46:00Z"/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2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2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ดัชนีของสินค้า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>
        <w:rPr>
          <w:rFonts w:ascii="TH SarabunPSK" w:hAnsi="TH SarabunPSK" w:cs="TH SarabunPSK"/>
          <w:sz w:val="32"/>
          <w:szCs w:val="32"/>
        </w:rPr>
        <w:t>CCI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EA3799" w:rsidRPr="006D5B59">
        <w:rPr>
          <w:rFonts w:ascii="TH SarabunPSK" w:hAnsi="TH SarabunPSK" w:cs="TH SarabunPSK"/>
          <w:sz w:val="32"/>
          <w:szCs w:val="32"/>
        </w:rPr>
        <w:t>Commodity Channel Index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F31C1E" w14:paraId="5E95FF58" w14:textId="77777777" w:rsidTr="00FF4709">
        <w:trPr>
          <w:jc w:val="center"/>
        </w:trPr>
        <w:tc>
          <w:tcPr>
            <w:tcW w:w="4464" w:type="dxa"/>
            <w:vAlign w:val="bottom"/>
          </w:tcPr>
          <w:p w14:paraId="71A04AAA" w14:textId="5A751A69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9831C96" wp14:editId="54C2EBE1">
                  <wp:extent cx="2743200" cy="1171936"/>
                  <wp:effectExtent l="19050" t="19050" r="19050" b="28575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CCI.pn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1719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5D54B2" w14:textId="25C78176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BE61E2" wp14:editId="54E008DA">
                  <wp:extent cx="2743200" cy="172016"/>
                  <wp:effectExtent l="19050" t="19050" r="19050" b="1905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CCI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20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86EABB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02E7FF60" w14:textId="16463E78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FD73EF6" wp14:editId="31C08589">
                  <wp:extent cx="2743200" cy="1699200"/>
                  <wp:effectExtent l="19050" t="19050" r="19050" b="15875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CCI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99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3CA7AC" w14:textId="57B698A3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30A928A" wp14:editId="41CFB9A7">
                  <wp:extent cx="2743200" cy="221942"/>
                  <wp:effectExtent l="19050" t="19050" r="19050" b="26035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C-CCI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19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F921E4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3C5C9134" w14:textId="500631AB" w:rsidR="00FF0AD5" w:rsidRDefault="007866D8" w:rsidP="002E10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865CB">
        <w:rPr>
          <w:rFonts w:ascii="TH SarabunPSK" w:hAnsi="TH SarabunPSK" w:cs="TH SarabunPSK"/>
          <w:b/>
          <w:bCs/>
          <w:sz w:val="32"/>
          <w:szCs w:val="32"/>
        </w:rPr>
        <w:t>68</w:t>
      </w:r>
      <w:r w:rsidR="001868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866D8">
        <w:rPr>
          <w:rFonts w:ascii="TH SarabunPSK" w:hAnsi="TH SarabunPSK" w:cs="TH SarabunPSK"/>
          <w:sz w:val="32"/>
          <w:szCs w:val="32"/>
          <w:cs/>
        </w:rPr>
        <w:t>ตัวบ่งชี้ดัชนีของสินค้า</w:t>
      </w:r>
    </w:p>
    <w:p w14:paraId="57A65CDB" w14:textId="17C8A8B1" w:rsidR="00AE0F96" w:rsidRDefault="007866D8" w:rsidP="007866D8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07F6A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48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เป็นการเปรียบเทียบการป้อนค่าเริ่มต้น</w:t>
      </w:r>
      <w:r w:rsidRPr="007866D8">
        <w:rPr>
          <w:rFonts w:ascii="TH SarabunPSK" w:hAnsi="TH SarabunPSK" w:cs="TH SarabunPSK"/>
          <w:sz w:val="32"/>
          <w:szCs w:val="32"/>
          <w:cs/>
        </w:rPr>
        <w:t>ตัวบ่งชี้ดัชนีของสินค้า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และ โค้ดโปรแกรมที่ได้จากการสร้าง ของเว็บ </w:t>
      </w:r>
      <w:r w:rsidRPr="00D07F6A">
        <w:rPr>
          <w:rFonts w:ascii="TH SarabunPSK" w:hAnsi="TH SarabunPSK" w:cs="TH SarabunPSK"/>
          <w:sz w:val="32"/>
          <w:szCs w:val="32"/>
        </w:rPr>
        <w:t xml:space="preserve">ForexEAdvisor </w:t>
      </w:r>
      <w:r w:rsidRPr="00D07F6A">
        <w:rPr>
          <w:rFonts w:ascii="TH SarabunPSK" w:hAnsi="TH SarabunPSK" w:cs="TH SarabunPSK"/>
          <w:sz w:val="32"/>
          <w:szCs w:val="32"/>
          <w:cs/>
        </w:rPr>
        <w:t>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72B3">
        <w:rPr>
          <w:rFonts w:ascii="TH SarabunPSK" w:hAnsi="TH SarabunPSK" w:cs="TH SarabunPSK"/>
          <w:sz w:val="32"/>
          <w:szCs w:val="32"/>
          <w:cs/>
        </w:rPr>
        <w:t>เว็บของคณะผู้จัดทำโครงงาน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(ข) ผลที่ได้จากทั้ง </w:t>
      </w:r>
      <w:r w:rsidRPr="00D07F6A">
        <w:rPr>
          <w:rFonts w:ascii="TH SarabunPSK" w:hAnsi="TH SarabunPSK" w:cs="TH SarabunPSK"/>
          <w:sz w:val="32"/>
          <w:szCs w:val="32"/>
        </w:rPr>
        <w:t xml:space="preserve">2 </w:t>
      </w:r>
      <w:r w:rsidRPr="00D07F6A">
        <w:rPr>
          <w:rFonts w:ascii="TH SarabunPSK" w:hAnsi="TH SarabunPSK" w:cs="TH SarabunPSK"/>
          <w:sz w:val="32"/>
          <w:szCs w:val="32"/>
          <w:cs/>
        </w:rPr>
        <w:t>เว็บมีความเหมือนกัน</w:t>
      </w:r>
    </w:p>
    <w:p w14:paraId="7981BD76" w14:textId="33A9F254" w:rsidR="00F31C1E" w:rsidRDefault="00F31C1E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19C241B5" wp14:editId="59121030">
            <wp:extent cx="5457190" cy="2378075"/>
            <wp:effectExtent l="19050" t="19050" r="10160" b="222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A-CCI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378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C9248E" w14:textId="33F66555" w:rsidR="00000E1C" w:rsidRPr="00773399" w:rsidRDefault="00000E1C" w:rsidP="0077339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31C08">
        <w:rPr>
          <w:rFonts w:ascii="TH SarabunPSK" w:hAnsi="TH SarabunPSK" w:cs="TH SarabunPSK"/>
          <w:b/>
          <w:bCs/>
          <w:sz w:val="32"/>
          <w:szCs w:val="32"/>
        </w:rPr>
        <w:t>69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73399" w:rsidRPr="00841190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การดำเนินการของผู้ใช้ในในตัวบ่งชี้ดัชนีของสินค้า</w:t>
      </w:r>
    </w:p>
    <w:p w14:paraId="0CEFFCFA" w14:textId="506AA7C1" w:rsidR="009C0ABC" w:rsidRPr="00773399" w:rsidRDefault="00773399" w:rsidP="00331C0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331C08">
        <w:rPr>
          <w:rFonts w:ascii="TH SarabunPSK" w:hAnsi="TH SarabunPSK" w:cs="TH SarabunPSK"/>
          <w:sz w:val="32"/>
          <w:szCs w:val="32"/>
        </w:rPr>
        <w:t>69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ดัชนีของสินค้า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CCI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D5B59">
        <w:rPr>
          <w:rFonts w:ascii="TH SarabunPSK" w:hAnsi="TH SarabunPSK" w:cs="TH SarabunPSK"/>
          <w:sz w:val="32"/>
          <w:szCs w:val="32"/>
        </w:rPr>
        <w:t>Commodity Channel Index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ใช้สำหรับการวิ</w:t>
      </w:r>
      <w:r>
        <w:rPr>
          <w:rFonts w:ascii="TH SarabunPSK" w:hAnsi="TH SarabunPSK" w:cs="TH SarabunPSK"/>
          <w:sz w:val="32"/>
          <w:szCs w:val="32"/>
          <w:cs/>
        </w:rPr>
        <w:t>เคราะห์การเกิดแนวโน้ม</w:t>
      </w:r>
      <w:r w:rsidRPr="00773399">
        <w:rPr>
          <w:rFonts w:ascii="TH SarabunPSK" w:hAnsi="TH SarabunPSK" w:cs="TH SarabunPSK"/>
          <w:sz w:val="32"/>
          <w:szCs w:val="32"/>
          <w:cs/>
        </w:rPr>
        <w:t>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หรือเกิดการซื้อขายที่มากจนเกินไป โดยค่าของ</w:t>
      </w:r>
      <w:r w:rsidRPr="006D5B59">
        <w:rPr>
          <w:rFonts w:ascii="TH SarabunPSK" w:hAnsi="TH SarabunPSK" w:cs="TH SarabunPSK"/>
          <w:sz w:val="32"/>
          <w:szCs w:val="32"/>
          <w:cs/>
        </w:rPr>
        <w:t>ดัชนีของสินค้า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CCI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D5B59">
        <w:rPr>
          <w:rFonts w:ascii="TH SarabunPSK" w:hAnsi="TH SarabunPSK" w:cs="TH SarabunPSK"/>
          <w:sz w:val="32"/>
          <w:szCs w:val="32"/>
        </w:rPr>
        <w:t>Commodity Channel Index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จะมีค่าอยู่ที่ -100 ถึง 100 โดยถ้าเส้นราคาเกิน 100 จะหมายถึงมีการซื้อ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ที่มากเกินไปผู้ใช้งานจึงนิยมดำเนินการส่งคำสั่งการขาย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Sell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และเมื่อเส้นราคาอยู่ต่ำกว่า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>100</w:t>
      </w:r>
      <w:r w:rsidR="00DB488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จะหมายถึงมีการขาย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Sell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ที่มากเกินไป</w:t>
      </w:r>
      <w:r w:rsidR="00DB488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  <w:r w:rsidR="00DB4887">
        <w:rPr>
          <w:rFonts w:ascii="TH SarabunPSK" w:hAnsi="TH SarabunPSK" w:cs="TH SarabunPSK" w:hint="cs"/>
          <w:sz w:val="32"/>
          <w:szCs w:val="32"/>
          <w:cs/>
        </w:rPr>
        <w:t>จึงนิยมดำเนินการส่งคำสั่งการซื้อ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DB4887">
        <w:rPr>
          <w:rFonts w:ascii="TH SarabunPSK" w:hAnsi="TH SarabunPSK" w:cs="TH SarabunPSK"/>
          <w:sz w:val="32"/>
          <w:szCs w:val="32"/>
        </w:rPr>
        <w:t>Buy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463B4B5C" w14:textId="5F5404C8" w:rsidR="00EA3799" w:rsidRPr="006D5B59" w:rsidRDefault="00E708DA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2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3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ค่าเฉลี่ยเคลื่อนที่ของความสัมพันธ์ของราคา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>
        <w:rPr>
          <w:rFonts w:ascii="TH SarabunPSK" w:hAnsi="TH SarabunPSK" w:cs="TH SarabunPSK"/>
          <w:sz w:val="32"/>
          <w:szCs w:val="32"/>
        </w:rPr>
        <w:t>MACD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EA3799" w:rsidRPr="006D5B59">
        <w:rPr>
          <w:rFonts w:ascii="TH SarabunPSK" w:hAnsi="TH SarabunPSK" w:cs="TH SarabunPSK"/>
          <w:sz w:val="32"/>
          <w:szCs w:val="32"/>
        </w:rPr>
        <w:t xml:space="preserve">Moving Averages </w:t>
      </w:r>
    </w:p>
    <w:p w14:paraId="6BC6EF99" w14:textId="77777777" w:rsidR="00EA3799" w:rsidRPr="006D5B5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>Convergence</w:t>
      </w:r>
      <w:r w:rsidRPr="006D5B59">
        <w:rPr>
          <w:rFonts w:ascii="TH SarabunPSK" w:hAnsi="TH SarabunPSK" w:cs="TH SarabunPSK"/>
          <w:sz w:val="32"/>
          <w:szCs w:val="32"/>
          <w:cs/>
        </w:rPr>
        <w:t>/</w:t>
      </w:r>
      <w:r w:rsidRPr="006D5B59">
        <w:rPr>
          <w:rFonts w:ascii="TH SarabunPSK" w:hAnsi="TH SarabunPSK" w:cs="TH SarabunPSK"/>
          <w:sz w:val="32"/>
          <w:szCs w:val="32"/>
        </w:rPr>
        <w:t>Divergence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F31C1E" w14:paraId="1258D7B8" w14:textId="77777777" w:rsidTr="00FF4709">
        <w:trPr>
          <w:jc w:val="center"/>
        </w:trPr>
        <w:tc>
          <w:tcPr>
            <w:tcW w:w="4464" w:type="dxa"/>
            <w:vAlign w:val="bottom"/>
          </w:tcPr>
          <w:p w14:paraId="7FA23AA2" w14:textId="27091575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288EBD1" wp14:editId="2503D715">
                  <wp:extent cx="2743200" cy="1873624"/>
                  <wp:effectExtent l="19050" t="19050" r="19050" b="1270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MACD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736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B05B28" w14:textId="2F56B300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C1DDF1E" wp14:editId="1F5F0BB6">
                  <wp:extent cx="2743200" cy="133042"/>
                  <wp:effectExtent l="19050" t="19050" r="19050" b="19685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MACD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330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5BC36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0E3243AE" w14:textId="7C5B98E0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04C920" wp14:editId="1C50F8BF">
                  <wp:extent cx="2743200" cy="2250454"/>
                  <wp:effectExtent l="19050" t="19050" r="19050" b="1651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MACD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504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5B1871" w14:textId="6E1A10BB" w:rsidR="00234F9C" w:rsidRDefault="00F31C1E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900CCFE" wp14:editId="696370A1">
                  <wp:extent cx="2743200" cy="156575"/>
                  <wp:effectExtent l="19050" t="19050" r="19050" b="1524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C-MACD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65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C583A9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15FA4B05" w14:textId="3652FB04" w:rsidR="00FF0AD5" w:rsidRDefault="002E10DA" w:rsidP="002E10D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31C08">
        <w:rPr>
          <w:rFonts w:ascii="TH SarabunPSK" w:hAnsi="TH SarabunPSK" w:cs="TH SarabunPSK"/>
          <w:b/>
          <w:bCs/>
          <w:sz w:val="32"/>
          <w:szCs w:val="32"/>
        </w:rPr>
        <w:t>70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E10DA">
        <w:rPr>
          <w:rFonts w:ascii="TH SarabunPSK" w:hAnsi="TH SarabunPSK" w:cs="TH SarabunPSK"/>
          <w:sz w:val="32"/>
          <w:szCs w:val="32"/>
          <w:cs/>
        </w:rPr>
        <w:t>ตัวบ่งชี้ค่าเฉลี่ยเคลื่อนที่ของความสัมพันธ์ของราคา</w:t>
      </w:r>
    </w:p>
    <w:p w14:paraId="4449B884" w14:textId="194739AD" w:rsidR="00AE0F96" w:rsidRDefault="002E10DA" w:rsidP="002E10D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07F6A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331C08">
        <w:rPr>
          <w:rFonts w:ascii="TH SarabunPSK" w:hAnsi="TH SarabunPSK" w:cs="TH SarabunPSK"/>
          <w:sz w:val="32"/>
          <w:szCs w:val="32"/>
        </w:rPr>
        <w:t>70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เป็นการเปรียบเทียบการป้อนค่าเริ่มต้น</w:t>
      </w:r>
      <w:r w:rsidRPr="002E10DA">
        <w:rPr>
          <w:rFonts w:ascii="TH SarabunPSK" w:hAnsi="TH SarabunPSK" w:cs="TH SarabunPSK"/>
          <w:sz w:val="32"/>
          <w:szCs w:val="32"/>
          <w:cs/>
        </w:rPr>
        <w:t>ตัวบ่งชี้ค่าเฉลี่ยเคลื่อนที่ของความสัมพันธ์ของราคา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และ โค้ดโปรแกรมที่ได้จากการสร้าง ของเว็บ </w:t>
      </w:r>
      <w:r w:rsidRPr="00D07F6A">
        <w:rPr>
          <w:rFonts w:ascii="TH SarabunPSK" w:hAnsi="TH SarabunPSK" w:cs="TH SarabunPSK"/>
          <w:sz w:val="32"/>
          <w:szCs w:val="32"/>
        </w:rPr>
        <w:t xml:space="preserve">ForexEAdvisor </w:t>
      </w:r>
      <w:r w:rsidRPr="00D07F6A">
        <w:rPr>
          <w:rFonts w:ascii="TH SarabunPSK" w:hAnsi="TH SarabunPSK" w:cs="TH SarabunPSK"/>
          <w:sz w:val="32"/>
          <w:szCs w:val="32"/>
          <w:cs/>
        </w:rPr>
        <w:t>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72B3">
        <w:rPr>
          <w:rFonts w:ascii="TH SarabunPSK" w:hAnsi="TH SarabunPSK" w:cs="TH SarabunPSK"/>
          <w:sz w:val="32"/>
          <w:szCs w:val="32"/>
          <w:cs/>
        </w:rPr>
        <w:t>เว็บของคณะผู้จัดทำโครงงาน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(ข) ผลที่ได้จากทั้ง </w:t>
      </w:r>
      <w:r w:rsidRPr="00D07F6A">
        <w:rPr>
          <w:rFonts w:ascii="TH SarabunPSK" w:hAnsi="TH SarabunPSK" w:cs="TH SarabunPSK"/>
          <w:sz w:val="32"/>
          <w:szCs w:val="32"/>
        </w:rPr>
        <w:t xml:space="preserve">2 </w:t>
      </w:r>
      <w:r w:rsidRPr="00D07F6A">
        <w:rPr>
          <w:rFonts w:ascii="TH SarabunPSK" w:hAnsi="TH SarabunPSK" w:cs="TH SarabunPSK"/>
          <w:sz w:val="32"/>
          <w:szCs w:val="32"/>
          <w:cs/>
        </w:rPr>
        <w:t>เว็บมีความเหมือนกัน</w:t>
      </w:r>
    </w:p>
    <w:p w14:paraId="16631640" w14:textId="6FB449CA" w:rsidR="00F31C1E" w:rsidRDefault="00FF4709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27FAFFC" wp14:editId="26E4C800">
            <wp:extent cx="5457190" cy="2255520"/>
            <wp:effectExtent l="19050" t="19050" r="10160" b="1143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A-MACD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55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1C598" w14:textId="65D19DB9" w:rsidR="00000E1C" w:rsidRPr="00B4751F" w:rsidRDefault="00000E1C" w:rsidP="00000E1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4751F">
        <w:rPr>
          <w:rFonts w:ascii="TH SarabunPSK" w:hAnsi="TH SarabunPSK" w:cs="TH SarabunPSK"/>
          <w:b/>
          <w:bCs/>
          <w:sz w:val="32"/>
          <w:szCs w:val="32"/>
        </w:rPr>
        <w:t>71</w:t>
      </w:r>
      <w:r w:rsidRPr="00B475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506B5" w:rsidRPr="00B4751F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การดำเนินการของผู้ใช้ในในตัวบ่งชี้ค่าเฉลี่ยเคลื่อนที่ของความสัมพันธ์ของราคา</w:t>
      </w:r>
    </w:p>
    <w:p w14:paraId="2D60B34F" w14:textId="6A851F16" w:rsidR="0012077F" w:rsidRDefault="007506B5" w:rsidP="00B4751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B4751F">
        <w:rPr>
          <w:rFonts w:ascii="TH SarabunPSK" w:hAnsi="TH SarabunPSK" w:cs="TH SarabunPSK"/>
          <w:sz w:val="32"/>
          <w:szCs w:val="32"/>
        </w:rPr>
        <w:t>71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ค่าเฉลี่ยเคลื่อนที่ของความสัมพันธ์ของราคา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MACD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D5B59">
        <w:rPr>
          <w:rFonts w:ascii="TH SarabunPSK" w:hAnsi="TH SarabunPSK" w:cs="TH SarabunPSK"/>
          <w:sz w:val="32"/>
          <w:szCs w:val="32"/>
        </w:rPr>
        <w:t>Moving Averages Convergence</w:t>
      </w:r>
      <w:r w:rsidRPr="006D5B59">
        <w:rPr>
          <w:rFonts w:ascii="TH SarabunPSK" w:hAnsi="TH SarabunPSK" w:cs="TH SarabunPSK"/>
          <w:sz w:val="32"/>
          <w:szCs w:val="32"/>
          <w:cs/>
        </w:rPr>
        <w:t>/</w:t>
      </w:r>
      <w:r w:rsidRPr="006D5B59">
        <w:rPr>
          <w:rFonts w:ascii="TH SarabunPSK" w:hAnsi="TH SarabunPSK" w:cs="TH SarabunPSK"/>
          <w:sz w:val="32"/>
          <w:szCs w:val="32"/>
        </w:rPr>
        <w:t>Divergence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  <w:r w:rsidR="009054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05409" w:rsidRPr="00905409">
        <w:rPr>
          <w:rFonts w:ascii="TH SarabunPSK" w:hAnsi="TH SarabunPSK" w:cs="TH SarabunPSK"/>
          <w:sz w:val="32"/>
          <w:szCs w:val="32"/>
          <w:cs/>
        </w:rPr>
        <w:t>ใช้บอกการเปลี่ยนแปลงแนวโน้มรวมถึงสามารถบอกความแข็งแกร่งของแนวโน้มนั้นๆ</w:t>
      </w:r>
      <w:r w:rsidR="009054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05409">
        <w:rPr>
          <w:rFonts w:ascii="TH SarabunPSK" w:hAnsi="TH SarabunPSK" w:cs="TH SarabunPSK" w:hint="cs"/>
          <w:sz w:val="32"/>
          <w:szCs w:val="32"/>
          <w:cs/>
        </w:rPr>
        <w:t>ผู้ใช้งานจึงนิยมดำเนินการส่งคำสั่งการซื้อ</w:t>
      </w:r>
      <w:r w:rsidR="00905409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05409">
        <w:rPr>
          <w:rFonts w:ascii="TH SarabunPSK" w:hAnsi="TH SarabunPSK" w:cs="TH SarabunPSK"/>
          <w:sz w:val="32"/>
          <w:szCs w:val="32"/>
        </w:rPr>
        <w:t>Buy</w:t>
      </w:r>
      <w:r w:rsidR="00905409">
        <w:rPr>
          <w:rFonts w:ascii="TH SarabunPSK" w:hAnsi="TH SarabunPSK" w:cs="TH SarabunPSK"/>
          <w:sz w:val="32"/>
          <w:szCs w:val="32"/>
          <w:cs/>
        </w:rPr>
        <w:t>)</w:t>
      </w:r>
      <w:r w:rsidR="00905409">
        <w:rPr>
          <w:rFonts w:ascii="TH SarabunPSK" w:hAnsi="TH SarabunPSK" w:cs="TH SarabunPSK" w:hint="cs"/>
          <w:sz w:val="32"/>
          <w:szCs w:val="32"/>
          <w:cs/>
        </w:rPr>
        <w:t xml:space="preserve"> เมื่อแท่งที่เป็นภูเขากลับหัวเริ่มมีค่ามากกว่า 0 ขึ้นมา</w:t>
      </w:r>
      <w:r w:rsidR="0012077F">
        <w:rPr>
          <w:rFonts w:ascii="TH SarabunPSK" w:hAnsi="TH SarabunPSK" w:cs="TH SarabunPSK" w:hint="cs"/>
          <w:sz w:val="32"/>
          <w:szCs w:val="32"/>
          <w:cs/>
        </w:rPr>
        <w:t>และเริ่มก่อตัวเป็นรูปภูเขา</w:t>
      </w:r>
      <w:r w:rsidR="00905409">
        <w:rPr>
          <w:rFonts w:ascii="TH SarabunPSK" w:hAnsi="TH SarabunPSK" w:cs="TH SarabunPSK" w:hint="cs"/>
          <w:sz w:val="32"/>
          <w:szCs w:val="32"/>
          <w:cs/>
        </w:rPr>
        <w:t xml:space="preserve"> และนิยมดำเนินการส่งคำสั่งการขาย</w:t>
      </w:r>
      <w:r w:rsidR="00905409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05409">
        <w:rPr>
          <w:rFonts w:ascii="TH SarabunPSK" w:hAnsi="TH SarabunPSK" w:cs="TH SarabunPSK"/>
          <w:sz w:val="32"/>
          <w:szCs w:val="32"/>
        </w:rPr>
        <w:t>Sell</w:t>
      </w:r>
      <w:r w:rsidR="00905409">
        <w:rPr>
          <w:rFonts w:ascii="TH SarabunPSK" w:hAnsi="TH SarabunPSK" w:cs="TH SarabunPSK"/>
          <w:sz w:val="32"/>
          <w:szCs w:val="32"/>
          <w:cs/>
        </w:rPr>
        <w:t>)</w:t>
      </w:r>
      <w:r w:rsidR="00905409">
        <w:rPr>
          <w:rFonts w:ascii="TH SarabunPSK" w:hAnsi="TH SarabunPSK" w:cs="TH SarabunPSK" w:hint="cs"/>
          <w:sz w:val="32"/>
          <w:szCs w:val="32"/>
          <w:cs/>
        </w:rPr>
        <w:t xml:space="preserve"> เมื่อแท่งที่เป็นภูเขากลับเริ่มมีค่า</w:t>
      </w:r>
      <w:r w:rsidR="0012077F">
        <w:rPr>
          <w:rFonts w:ascii="TH SarabunPSK" w:hAnsi="TH SarabunPSK" w:cs="TH SarabunPSK" w:hint="cs"/>
          <w:sz w:val="32"/>
          <w:szCs w:val="32"/>
          <w:cs/>
        </w:rPr>
        <w:t>ต่ำกว่า 0 และเริ่มก่อตัวเป็นรูปภูเขา</w:t>
      </w:r>
    </w:p>
    <w:p w14:paraId="3E1CC300" w14:textId="332F4C01" w:rsidR="00EA3799" w:rsidRPr="006D5B59" w:rsidRDefault="00E708DA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2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4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ปริมาณการเคลื่อนที่ของราคา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 w:rsidRPr="006D5B59">
        <w:rPr>
          <w:rFonts w:ascii="TH SarabunPSK" w:hAnsi="TH SarabunPSK" w:cs="TH SarabunPSK"/>
          <w:sz w:val="32"/>
          <w:szCs w:val="32"/>
        </w:rPr>
        <w:t>Momentum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FF4709" w14:paraId="7EC3CFA0" w14:textId="77777777" w:rsidTr="00FF4709">
        <w:trPr>
          <w:jc w:val="center"/>
        </w:trPr>
        <w:tc>
          <w:tcPr>
            <w:tcW w:w="4464" w:type="dxa"/>
            <w:vAlign w:val="bottom"/>
          </w:tcPr>
          <w:p w14:paraId="494FD7B0" w14:textId="0EB6FAA7" w:rsidR="00234F9C" w:rsidRDefault="00FF4709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CBA9896" wp14:editId="31D976FA">
                  <wp:extent cx="2743200" cy="1218226"/>
                  <wp:effectExtent l="19050" t="19050" r="19050" b="2032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Mom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2182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124771" w14:textId="4C747BE7" w:rsidR="00234F9C" w:rsidRDefault="00FF4709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C22842" wp14:editId="7EB61987">
                  <wp:extent cx="2743200" cy="146521"/>
                  <wp:effectExtent l="19050" t="19050" r="19050" b="2540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Mom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65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4B7EFC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72536794" w14:textId="0DF06AEA" w:rsidR="00234F9C" w:rsidRDefault="00FF4709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424A87" wp14:editId="2AFE3F8A">
                  <wp:extent cx="2743200" cy="1559293"/>
                  <wp:effectExtent l="19050" t="19050" r="19050" b="22225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Momentum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592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B99766" w14:textId="2EA65844" w:rsidR="00234F9C" w:rsidRDefault="00FF4709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E94F0EF" wp14:editId="76D84F65">
                  <wp:extent cx="2743200" cy="165064"/>
                  <wp:effectExtent l="19050" t="19050" r="0" b="2603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C-Momentum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50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F1D6A1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56492661" w14:textId="452640D4" w:rsidR="00FF0AD5" w:rsidRDefault="00F9076E" w:rsidP="00F9076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E708DA">
        <w:rPr>
          <w:rFonts w:ascii="TH SarabunPSK" w:hAnsi="TH SarabunPSK" w:cs="TH SarabunPSK"/>
          <w:b/>
          <w:bCs/>
          <w:sz w:val="32"/>
          <w:szCs w:val="32"/>
        </w:rPr>
        <w:t>72</w:t>
      </w:r>
      <w:r w:rsidR="00A3093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3093A" w:rsidRPr="00A3093A">
        <w:rPr>
          <w:rFonts w:ascii="TH SarabunPSK" w:hAnsi="TH SarabunPSK" w:cs="TH SarabunPSK"/>
          <w:sz w:val="32"/>
          <w:szCs w:val="32"/>
          <w:cs/>
        </w:rPr>
        <w:t>ตัวบ่งชี้ปริมาณการเคลื่อนที่ของราคา</w:t>
      </w:r>
    </w:p>
    <w:p w14:paraId="252ADD0C" w14:textId="15E2CA6B" w:rsidR="00AE0F96" w:rsidRDefault="00F9076E" w:rsidP="00F9076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07F6A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="00B01D9C">
        <w:rPr>
          <w:rFonts w:ascii="TH SarabunPSK" w:hAnsi="TH SarabunPSK" w:cs="TH SarabunPSK"/>
          <w:sz w:val="32"/>
          <w:szCs w:val="32"/>
        </w:rPr>
        <w:t>4</w:t>
      </w:r>
      <w:r w:rsidR="00B01D9C">
        <w:rPr>
          <w:rFonts w:ascii="TH SarabunPSK" w:hAnsi="TH SarabunPSK" w:cs="TH SarabunPSK"/>
          <w:sz w:val="32"/>
          <w:szCs w:val="32"/>
          <w:cs/>
        </w:rPr>
        <w:t>.</w:t>
      </w:r>
      <w:r w:rsidR="00E708DA">
        <w:rPr>
          <w:rFonts w:ascii="TH SarabunPSK" w:hAnsi="TH SarabunPSK" w:cs="TH SarabunPSK"/>
          <w:sz w:val="32"/>
          <w:szCs w:val="32"/>
        </w:rPr>
        <w:t>72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เป็นการเปรียบเทียบการป้อนค่าเริ่มต้น</w:t>
      </w:r>
      <w:r w:rsidR="00A3093A" w:rsidRPr="00A3093A">
        <w:rPr>
          <w:rFonts w:ascii="TH SarabunPSK" w:hAnsi="TH SarabunPSK" w:cs="TH SarabunPSK"/>
          <w:sz w:val="32"/>
          <w:szCs w:val="32"/>
          <w:cs/>
        </w:rPr>
        <w:t>ตัวบ่งชี้ปริมาณการเคลื่อนที่ของราคา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และ โค้ดโปรแกรมที่ได้จากการสร้าง ของเว็บ </w:t>
      </w:r>
      <w:r w:rsidRPr="00D07F6A">
        <w:rPr>
          <w:rFonts w:ascii="TH SarabunPSK" w:hAnsi="TH SarabunPSK" w:cs="TH SarabunPSK"/>
          <w:sz w:val="32"/>
          <w:szCs w:val="32"/>
        </w:rPr>
        <w:t xml:space="preserve">ForexEAdvisor </w:t>
      </w:r>
      <w:r w:rsidRPr="00D07F6A">
        <w:rPr>
          <w:rFonts w:ascii="TH SarabunPSK" w:hAnsi="TH SarabunPSK" w:cs="TH SarabunPSK"/>
          <w:sz w:val="32"/>
          <w:szCs w:val="32"/>
          <w:cs/>
        </w:rPr>
        <w:t>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72B3">
        <w:rPr>
          <w:rFonts w:ascii="TH SarabunPSK" w:hAnsi="TH SarabunPSK" w:cs="TH SarabunPSK"/>
          <w:sz w:val="32"/>
          <w:szCs w:val="32"/>
          <w:cs/>
        </w:rPr>
        <w:t>เว็บของคณะผู้จัดทำโครงงาน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(ข) ผลที่ได้จากทั้ง </w:t>
      </w:r>
      <w:r w:rsidRPr="00D07F6A">
        <w:rPr>
          <w:rFonts w:ascii="TH SarabunPSK" w:hAnsi="TH SarabunPSK" w:cs="TH SarabunPSK"/>
          <w:sz w:val="32"/>
          <w:szCs w:val="32"/>
        </w:rPr>
        <w:t xml:space="preserve">2 </w:t>
      </w:r>
      <w:r w:rsidRPr="00D07F6A">
        <w:rPr>
          <w:rFonts w:ascii="TH SarabunPSK" w:hAnsi="TH SarabunPSK" w:cs="TH SarabunPSK"/>
          <w:sz w:val="32"/>
          <w:szCs w:val="32"/>
          <w:cs/>
        </w:rPr>
        <w:t>เว็บมีความเหมือนกัน</w:t>
      </w:r>
    </w:p>
    <w:p w14:paraId="5F923CFA" w14:textId="39CBE129" w:rsidR="00FF4709" w:rsidRDefault="00FF4709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D89B31E" wp14:editId="636AD3B8">
            <wp:extent cx="5457190" cy="2245360"/>
            <wp:effectExtent l="19050" t="19050" r="10160" b="215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A-Momentum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45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D731A" w14:textId="104E23D9" w:rsidR="00000E1C" w:rsidRPr="00E708DA" w:rsidRDefault="00000E1C" w:rsidP="00000E1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E708DA">
        <w:rPr>
          <w:rFonts w:ascii="TH SarabunPSK" w:hAnsi="TH SarabunPSK" w:cs="TH SarabunPSK"/>
          <w:b/>
          <w:bCs/>
          <w:sz w:val="32"/>
          <w:szCs w:val="32"/>
        </w:rPr>
        <w:t>73</w:t>
      </w:r>
      <w:r w:rsidRPr="00E708D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3E3D" w:rsidRPr="00E708DA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การดำเนินการของผู้ใช้ในตัวบ่งชี้ค่าตัวบ่งชี้ปริมาณการเคลื่อนที่ของราคา</w:t>
      </w:r>
    </w:p>
    <w:p w14:paraId="1EBDEEB0" w14:textId="3A449CE6" w:rsidR="00F23E3D" w:rsidRDefault="00F23E3D" w:rsidP="00E708D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E708DA"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708DA">
        <w:rPr>
          <w:rFonts w:ascii="TH SarabunPSK" w:hAnsi="TH SarabunPSK" w:cs="TH SarabunPSK"/>
          <w:sz w:val="32"/>
          <w:szCs w:val="32"/>
        </w:rPr>
        <w:t>73</w:t>
      </w:r>
      <w:r w:rsidR="004B0EA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0EA5" w:rsidRPr="006D5B59">
        <w:rPr>
          <w:rFonts w:ascii="TH SarabunPSK" w:hAnsi="TH SarabunPSK" w:cs="TH SarabunPSK"/>
          <w:sz w:val="32"/>
          <w:szCs w:val="32"/>
          <w:cs/>
        </w:rPr>
        <w:t>ปริมาณการเคลื่อนที่ของราคา</w:t>
      </w:r>
      <w:r w:rsidR="004B0E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B0EA5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4B0EA5" w:rsidRPr="006D5B59">
        <w:rPr>
          <w:rFonts w:ascii="TH SarabunPSK" w:hAnsi="TH SarabunPSK" w:cs="TH SarabunPSK"/>
          <w:sz w:val="32"/>
          <w:szCs w:val="32"/>
        </w:rPr>
        <w:t>Momentum</w:t>
      </w:r>
      <w:r w:rsidR="004B0EA5" w:rsidRPr="006D5B59">
        <w:rPr>
          <w:rFonts w:ascii="TH SarabunPSK" w:hAnsi="TH SarabunPSK" w:cs="TH SarabunPSK"/>
          <w:sz w:val="32"/>
          <w:szCs w:val="32"/>
          <w:cs/>
        </w:rPr>
        <w:t>)</w:t>
      </w:r>
      <w:r w:rsidR="004B0EA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0EA5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เป็นเครื่องมือที่นิยมใข้ในระยะสั้นที่สามารถใช้วัดความแกว่งของราคา โดยจะนำมาดูสภาพของตลาดในช่วงสั้นๆว่าตลาดขณะนั้นอยู่ในสภาพที่มีการซื้อมากจนเกินไป หรือขายมากเกินไป โดยผู้ใช้งานจึงนิยมดำเนินการส่งคำสั่งการซื้อขาย</w:t>
      </w:r>
      <w:r w:rsidR="004B0EA5">
        <w:rPr>
          <w:rFonts w:ascii="TH SarabunPSK" w:hAnsi="TH SarabunPSK" w:cs="TH SarabunPSK"/>
          <w:sz w:val="32"/>
          <w:szCs w:val="32"/>
          <w:cs/>
        </w:rPr>
        <w:t xml:space="preserve"> เมื่อตัวบ่งชี้นี้มีค่าเกิน 100 </w:t>
      </w:r>
      <w:r w:rsidR="004B0EA5">
        <w:rPr>
          <w:rFonts w:ascii="TH SarabunPSK" w:hAnsi="TH SarabunPSK" w:cs="TH SarabunPSK" w:hint="cs"/>
          <w:sz w:val="32"/>
          <w:szCs w:val="32"/>
          <w:cs/>
        </w:rPr>
        <w:t>ขึ้นไป</w:t>
      </w:r>
    </w:p>
    <w:p w14:paraId="7E855A81" w14:textId="398E9BD2" w:rsidR="00EA3799" w:rsidRDefault="00784413" w:rsidP="00EA3799">
      <w:pPr>
        <w:spacing w:after="0" w:line="240" w:lineRule="auto"/>
        <w:rPr>
          <w:ins w:id="5" w:author="PPNorth2" w:date="2018-03-08T16:47:00Z"/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2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5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ค่าเฉลี่ยความแตกต่างระหว่างการแกว่งของราคา กับการการเปลี่ยนแปลงของราคาที่ไม่สามารถมองเห็นได้ด้วยตาเปล่า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>
        <w:rPr>
          <w:rFonts w:ascii="TH SarabunPSK" w:hAnsi="TH SarabunPSK" w:cs="TH SarabunPSK"/>
          <w:sz w:val="32"/>
          <w:szCs w:val="32"/>
        </w:rPr>
        <w:t>OsMA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EA3799" w:rsidRPr="006D5B59">
        <w:rPr>
          <w:rFonts w:ascii="TH SarabunPSK" w:hAnsi="TH SarabunPSK" w:cs="TH SarabunPSK"/>
          <w:sz w:val="32"/>
          <w:szCs w:val="32"/>
        </w:rPr>
        <w:t>Moving Average of</w:t>
      </w:r>
      <w:r w:rsidR="00EA379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</w:rPr>
        <w:t>Oscillator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2D107260" w14:textId="10AFC72F" w:rsidR="00B61725" w:rsidRDefault="00B61725" w:rsidP="00142ED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2791A7C" wp14:editId="144927C4">
            <wp:extent cx="2743200" cy="2517539"/>
            <wp:effectExtent l="19050" t="19050" r="19050" b="1651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OsMA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51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683BB" w14:textId="040B9A5E" w:rsidR="00B61725" w:rsidRDefault="00B61725" w:rsidP="00142ED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C2DB46E" wp14:editId="55874F96">
            <wp:extent cx="2743200" cy="221596"/>
            <wp:effectExtent l="19050" t="19050" r="19050" b="266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C-OsMA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1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E8250B" w14:textId="25A81D06" w:rsidR="00FF0AD5" w:rsidRDefault="00142EDC" w:rsidP="00142ED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84413">
        <w:rPr>
          <w:rFonts w:ascii="TH SarabunPSK" w:hAnsi="TH SarabunPSK" w:cs="TH SarabunPSK"/>
          <w:b/>
          <w:bCs/>
          <w:sz w:val="32"/>
          <w:szCs w:val="32"/>
        </w:rPr>
        <w:t>74</w:t>
      </w:r>
      <w:r w:rsidR="0048451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C0D6B" w:rsidRPr="0044029C">
        <w:rPr>
          <w:rFonts w:ascii="TH SarabunPSK" w:hAnsi="TH SarabunPSK" w:cs="TH SarabunPSK"/>
          <w:sz w:val="32"/>
          <w:szCs w:val="32"/>
          <w:cs/>
        </w:rPr>
        <w:t>การเลือกตัวบ่งชี้ค่าเฉลี่ยความแตกต่างระหว่างการแกว่งของราคา กับการการเปลี่ยนแปลงของราคาที่ไม่สามารถมองเห็นได้ด้วยตาเปล่า</w:t>
      </w:r>
      <w:r w:rsidR="007C0D6B" w:rsidRPr="0044029C">
        <w:rPr>
          <w:rFonts w:ascii="TH SarabunPSK" w:hAnsi="TH SarabunPSK" w:cs="TH SarabunPSK" w:hint="cs"/>
          <w:sz w:val="32"/>
          <w:szCs w:val="32"/>
          <w:cs/>
        </w:rPr>
        <w:t xml:space="preserve"> และ โค้ดโปรแกรม </w:t>
      </w:r>
      <w:r w:rsidR="007C0D6B" w:rsidRPr="0044029C">
        <w:rPr>
          <w:rFonts w:ascii="TH SarabunPSK" w:hAnsi="TH SarabunPSK" w:cs="TH SarabunPSK"/>
          <w:sz w:val="32"/>
          <w:szCs w:val="32"/>
          <w:cs/>
        </w:rPr>
        <w:t>ของคณะผู้จัดทำโครงงาน</w:t>
      </w:r>
    </w:p>
    <w:p w14:paraId="0BFC6636" w14:textId="62925839" w:rsidR="00AE0F96" w:rsidRDefault="007C0D6B" w:rsidP="007C0D6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07F6A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784413">
        <w:rPr>
          <w:rFonts w:ascii="TH SarabunPSK" w:hAnsi="TH SarabunPSK" w:cs="TH SarabunPSK"/>
          <w:sz w:val="32"/>
          <w:szCs w:val="32"/>
        </w:rPr>
        <w:t>74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เป็นการเปรียบเทียบการป้อนค่าเริ่มต้น</w:t>
      </w:r>
      <w:r w:rsidRPr="0044029C">
        <w:rPr>
          <w:rFonts w:ascii="TH SarabunPSK" w:hAnsi="TH SarabunPSK" w:cs="TH SarabunPSK"/>
          <w:sz w:val="32"/>
          <w:szCs w:val="32"/>
          <w:cs/>
        </w:rPr>
        <w:t>ตัวบ่งชี้ค่าเฉลี่ยความแตกต่างระหว่างการแกว่งของราคา กับการการเปลี่ยนแปลงของราคาที่ไม่สามารถมองเห็นได้ด้วยตาเปล่า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E0F96">
        <w:rPr>
          <w:rFonts w:ascii="TH SarabunPSK" w:hAnsi="TH SarabunPSK" w:cs="TH SarabunPSK" w:hint="cs"/>
          <w:sz w:val="32"/>
          <w:szCs w:val="32"/>
          <w:cs/>
        </w:rPr>
        <w:t>และ โค้ดโปรแกรม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ผลที่ได้คือ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เว็บ </w:t>
      </w:r>
      <w:r w:rsidRPr="00D07F6A">
        <w:rPr>
          <w:rFonts w:ascii="TH SarabunPSK" w:hAnsi="TH SarabunPSK" w:cs="TH SarabunPSK"/>
          <w:sz w:val="32"/>
          <w:szCs w:val="32"/>
        </w:rPr>
        <w:t xml:space="preserve">ForexEAdvisor </w:t>
      </w:r>
      <w:r>
        <w:rPr>
          <w:rFonts w:ascii="TH SarabunPSK" w:hAnsi="TH SarabunPSK" w:cs="TH SarabunPSK" w:hint="cs"/>
          <w:sz w:val="32"/>
          <w:szCs w:val="32"/>
          <w:cs/>
        </w:rPr>
        <w:t>นั้นไม่มีตัวบ่งชี้ แต่เว็บของ</w:t>
      </w:r>
      <w:r>
        <w:rPr>
          <w:rFonts w:ascii="TH SarabunPSK" w:hAnsi="TH SarabunPSK" w:cs="TH SarabunPSK"/>
          <w:sz w:val="32"/>
          <w:szCs w:val="32"/>
          <w:cs/>
        </w:rPr>
        <w:t>คณะผู้จัดทำโครงงาน</w:t>
      </w:r>
      <w:r>
        <w:rPr>
          <w:rFonts w:ascii="TH SarabunPSK" w:hAnsi="TH SarabunPSK" w:cs="TH SarabunPSK" w:hint="cs"/>
          <w:sz w:val="32"/>
          <w:szCs w:val="32"/>
          <w:cs/>
        </w:rPr>
        <w:t>มีตัวบ่งชี้</w:t>
      </w:r>
    </w:p>
    <w:p w14:paraId="5705375C" w14:textId="212FD968" w:rsidR="00B61725" w:rsidRDefault="00B61725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43B42826" wp14:editId="43050EF9">
            <wp:extent cx="5457190" cy="2251710"/>
            <wp:effectExtent l="19050" t="19050" r="10160" b="152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A-OsMA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51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0D419" w14:textId="373F314A" w:rsidR="007C0D6B" w:rsidRDefault="00000E1C" w:rsidP="00E4083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84413">
        <w:rPr>
          <w:rFonts w:ascii="TH SarabunPSK" w:hAnsi="TH SarabunPSK" w:cs="TH SarabunPSK"/>
          <w:b/>
          <w:bCs/>
          <w:sz w:val="32"/>
          <w:szCs w:val="32"/>
        </w:rPr>
        <w:t>75</w:t>
      </w:r>
      <w:r w:rsidRPr="0078441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83C" w:rsidRPr="00784413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การดำเนินการของผู้ใช้ในตัวบ่งชี้ค่าตัวบ่งชี้ค่าเฉลี่ยความแตกต่างระหว่างการแกว่งของราคา กับการการเปลี่ยนแปลงของราคาที่ไม่สามารถมองเห็นได้ด้วยตาเปล่า</w:t>
      </w:r>
    </w:p>
    <w:p w14:paraId="1C14EA4D" w14:textId="4D0A4DA8" w:rsidR="00E86C17" w:rsidRPr="00E86C17" w:rsidRDefault="00E4083C" w:rsidP="0078441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784413">
        <w:rPr>
          <w:rFonts w:ascii="TH SarabunPSK" w:hAnsi="TH SarabunPSK" w:cs="TH SarabunPSK"/>
          <w:sz w:val="32"/>
          <w:szCs w:val="32"/>
        </w:rPr>
        <w:t>75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ค่าเฉลี่ยความแตกต่างระหว่างการแกว่งของราคา กับการการเปลี่ยนแปลงของราคาที่ไม่สามารถมองเห็นได้ด้วยตาเปล่า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OsMA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D5B59">
        <w:rPr>
          <w:rFonts w:ascii="TH SarabunPSK" w:hAnsi="TH SarabunPSK" w:cs="TH SarabunPSK"/>
          <w:sz w:val="32"/>
          <w:szCs w:val="32"/>
        </w:rPr>
        <w:t>Moving Average of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</w:rPr>
        <w:t>Oscillator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เป็นเครื่องมือที่พัฒนามาจากตัวบ่งชี้</w:t>
      </w:r>
      <w:r w:rsidRPr="006D5B59">
        <w:rPr>
          <w:rFonts w:ascii="TH SarabunPSK" w:hAnsi="TH SarabunPSK" w:cs="TH SarabunPSK"/>
          <w:sz w:val="32"/>
          <w:szCs w:val="32"/>
          <w:cs/>
        </w:rPr>
        <w:t>ค่าเฉลี่ยเคลื่อนที่ของความสัมพันธ์ของราคา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MACD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D5B59">
        <w:rPr>
          <w:rFonts w:ascii="TH SarabunPSK" w:hAnsi="TH SarabunPSK" w:cs="TH SarabunPSK"/>
          <w:sz w:val="32"/>
          <w:szCs w:val="32"/>
        </w:rPr>
        <w:t>Moving Averages Convergence</w:t>
      </w:r>
      <w:r w:rsidRPr="006D5B59">
        <w:rPr>
          <w:rFonts w:ascii="TH SarabunPSK" w:hAnsi="TH SarabunPSK" w:cs="TH SarabunPSK"/>
          <w:sz w:val="32"/>
          <w:szCs w:val="32"/>
          <w:cs/>
        </w:rPr>
        <w:t>/</w:t>
      </w:r>
      <w:r w:rsidRPr="006D5B59">
        <w:rPr>
          <w:rFonts w:ascii="TH SarabunPSK" w:hAnsi="TH SarabunPSK" w:cs="TH SarabunPSK"/>
          <w:sz w:val="32"/>
          <w:szCs w:val="32"/>
        </w:rPr>
        <w:t>Divergence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6C17">
        <w:rPr>
          <w:rFonts w:ascii="TH SarabunPSK" w:hAnsi="TH SarabunPSK" w:cs="TH SarabunPSK" w:hint="cs"/>
          <w:sz w:val="32"/>
          <w:szCs w:val="32"/>
          <w:cs/>
        </w:rPr>
        <w:t>เพียงแต่ว่าจะใช้สำหรับหาค่าความแกว่งตัวของตลาด โดยผู้ใช้งานจะนิยมดำเนินการส่งคำสั่งซื้อ</w:t>
      </w:r>
      <w:r w:rsidR="00E86C1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E86C17">
        <w:rPr>
          <w:rFonts w:ascii="TH SarabunPSK" w:hAnsi="TH SarabunPSK" w:cs="TH SarabunPSK"/>
          <w:sz w:val="32"/>
          <w:szCs w:val="32"/>
        </w:rPr>
        <w:t>Buy</w:t>
      </w:r>
      <w:r w:rsidR="00E86C17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86C17">
        <w:rPr>
          <w:rFonts w:ascii="TH SarabunPSK" w:hAnsi="TH SarabunPSK" w:cs="TH SarabunPSK" w:hint="cs"/>
          <w:sz w:val="32"/>
          <w:szCs w:val="32"/>
          <w:cs/>
        </w:rPr>
        <w:t xml:space="preserve">เมื่อราคามากกว่า 0 </w:t>
      </w:r>
      <w:r w:rsidR="00E86C1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6C1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E86C17">
        <w:rPr>
          <w:rFonts w:ascii="TH SarabunPSK" w:hAnsi="TH SarabunPSK" w:cs="TH SarabunPSK"/>
          <w:sz w:val="32"/>
          <w:szCs w:val="32"/>
          <w:cs/>
        </w:rPr>
        <w:t xml:space="preserve">เมื่อตัวบ่งชี้นี้มีค่าเกิน 100 </w:t>
      </w:r>
      <w:r w:rsidR="00E86C17">
        <w:rPr>
          <w:rFonts w:ascii="TH SarabunPSK" w:hAnsi="TH SarabunPSK" w:cs="TH SarabunPSK" w:hint="cs"/>
          <w:sz w:val="32"/>
          <w:szCs w:val="32"/>
          <w:cs/>
        </w:rPr>
        <w:t>ขึ้นไป</w:t>
      </w:r>
      <w:r w:rsidR="00E86C1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86C1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E86C17">
        <w:rPr>
          <w:rFonts w:ascii="TH SarabunPSK" w:hAnsi="TH SarabunPSK" w:cs="TH SarabunPSK"/>
          <w:sz w:val="32"/>
          <w:szCs w:val="32"/>
          <w:cs/>
        </w:rPr>
        <w:t>จะนิยมดำเนินการส่งคำสั่งขาย</w:t>
      </w:r>
      <w:r w:rsidR="00E86C17" w:rsidRPr="00E86C1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E86C17">
        <w:rPr>
          <w:rFonts w:ascii="TH SarabunPSK" w:hAnsi="TH SarabunPSK" w:cs="TH SarabunPSK"/>
          <w:sz w:val="32"/>
          <w:szCs w:val="32"/>
        </w:rPr>
        <w:t>Sell</w:t>
      </w:r>
      <w:r w:rsidR="00E86C17" w:rsidRPr="00E86C17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86C17">
        <w:rPr>
          <w:rFonts w:ascii="TH SarabunPSK" w:hAnsi="TH SarabunPSK" w:cs="TH SarabunPSK"/>
          <w:sz w:val="32"/>
          <w:szCs w:val="32"/>
          <w:cs/>
        </w:rPr>
        <w:t>เมื่อราคาต่ำ</w:t>
      </w:r>
      <w:r w:rsidR="00E86C17" w:rsidRPr="00E86C17">
        <w:rPr>
          <w:rFonts w:ascii="TH SarabunPSK" w:hAnsi="TH SarabunPSK" w:cs="TH SarabunPSK"/>
          <w:sz w:val="32"/>
          <w:szCs w:val="32"/>
          <w:cs/>
        </w:rPr>
        <w:t>กว่า 0</w:t>
      </w:r>
    </w:p>
    <w:p w14:paraId="0EE1EED1" w14:textId="24B50EEB" w:rsidR="00EA3799" w:rsidRPr="006D5B59" w:rsidRDefault="00354BC7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2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6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ดัชนีความแรงปริมาณการซื้อขาย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>
        <w:rPr>
          <w:rFonts w:ascii="TH SarabunPSK" w:hAnsi="TH SarabunPSK" w:cs="TH SarabunPSK"/>
          <w:sz w:val="32"/>
          <w:szCs w:val="32"/>
        </w:rPr>
        <w:t>RSI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EA3799" w:rsidRPr="006D5B59">
        <w:rPr>
          <w:rFonts w:ascii="TH SarabunPSK" w:hAnsi="TH SarabunPSK" w:cs="TH SarabunPSK"/>
          <w:sz w:val="32"/>
          <w:szCs w:val="32"/>
        </w:rPr>
        <w:t>Relative Strength Index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234F9C" w14:paraId="39B0E4CC" w14:textId="77777777" w:rsidTr="00FF4709">
        <w:trPr>
          <w:jc w:val="center"/>
        </w:trPr>
        <w:tc>
          <w:tcPr>
            <w:tcW w:w="4464" w:type="dxa"/>
            <w:vAlign w:val="bottom"/>
          </w:tcPr>
          <w:p w14:paraId="08DA6801" w14:textId="74CE38F9" w:rsidR="00234F9C" w:rsidRDefault="00B61725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66C987A" wp14:editId="341C4C5C">
                  <wp:extent cx="2743200" cy="1207363"/>
                  <wp:effectExtent l="19050" t="19050" r="19050" b="12065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RSI.png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2073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4946D" w14:textId="35740032" w:rsidR="00234F9C" w:rsidRDefault="00B61725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383B75" wp14:editId="3CAA4076">
                  <wp:extent cx="2743200" cy="181070"/>
                  <wp:effectExtent l="19050" t="19050" r="19050" b="2857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RSI.png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1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4EFDEE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34704F41" w14:textId="278D9409" w:rsidR="00234F9C" w:rsidRDefault="00B61725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74DEE7" wp14:editId="6A77BCF1">
                  <wp:extent cx="2743200" cy="1528042"/>
                  <wp:effectExtent l="19050" t="19050" r="19050" b="1524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RSI.PNG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5280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9D4881" w14:textId="75EF9559" w:rsidR="00234F9C" w:rsidRDefault="00B61725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3416B66" wp14:editId="0E984DBC">
                  <wp:extent cx="2743200" cy="188259"/>
                  <wp:effectExtent l="19050" t="19050" r="19050" b="2159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C-RSI.PNG"/>
                          <pic:cNvPicPr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82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F3592D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104577DA" w14:textId="0DFC4D9D" w:rsidR="00FF0AD5" w:rsidRDefault="00CA4D46" w:rsidP="007258B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54BC7">
        <w:rPr>
          <w:rFonts w:ascii="TH SarabunPSK" w:hAnsi="TH SarabunPSK" w:cs="TH SarabunPSK"/>
          <w:b/>
          <w:bCs/>
          <w:sz w:val="32"/>
          <w:szCs w:val="32"/>
        </w:rPr>
        <w:t>76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A4D46">
        <w:rPr>
          <w:rFonts w:ascii="TH SarabunPSK" w:hAnsi="TH SarabunPSK" w:cs="TH SarabunPSK"/>
          <w:sz w:val="32"/>
          <w:szCs w:val="32"/>
          <w:cs/>
        </w:rPr>
        <w:t>ตัวบ่งชี้ดัชนีความแรงปริมาณการซื้อขาย</w:t>
      </w:r>
    </w:p>
    <w:p w14:paraId="3FC899BB" w14:textId="60CA58A9" w:rsidR="00AE0F96" w:rsidRDefault="00CA4D46" w:rsidP="00CA4D46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07F6A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354BC7">
        <w:rPr>
          <w:rFonts w:ascii="TH SarabunPSK" w:hAnsi="TH SarabunPSK" w:cs="TH SarabunPSK"/>
          <w:sz w:val="32"/>
          <w:szCs w:val="32"/>
        </w:rPr>
        <w:t>76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เป็นการเปรียบเทียบการป้อนค่าเริ่มต้น</w:t>
      </w:r>
      <w:r w:rsidRPr="00CA4D46">
        <w:rPr>
          <w:rFonts w:ascii="TH SarabunPSK" w:hAnsi="TH SarabunPSK" w:cs="TH SarabunPSK"/>
          <w:sz w:val="32"/>
          <w:szCs w:val="32"/>
          <w:cs/>
        </w:rPr>
        <w:t>ตัวบ่งชี้ดัชนีความแรงปริมาณการซื้อขาย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และ โค้ดโปรแกรมที่ได้จากการสร้าง ของเว็บ </w:t>
      </w:r>
      <w:r w:rsidRPr="00D07F6A">
        <w:rPr>
          <w:rFonts w:ascii="TH SarabunPSK" w:hAnsi="TH SarabunPSK" w:cs="TH SarabunPSK"/>
          <w:sz w:val="32"/>
          <w:szCs w:val="32"/>
        </w:rPr>
        <w:t xml:space="preserve">ForexEAdvisor </w:t>
      </w:r>
      <w:r w:rsidRPr="00D07F6A">
        <w:rPr>
          <w:rFonts w:ascii="TH SarabunPSK" w:hAnsi="TH SarabunPSK" w:cs="TH SarabunPSK"/>
          <w:sz w:val="32"/>
          <w:szCs w:val="32"/>
          <w:cs/>
        </w:rPr>
        <w:t>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72B3">
        <w:rPr>
          <w:rFonts w:ascii="TH SarabunPSK" w:hAnsi="TH SarabunPSK" w:cs="TH SarabunPSK"/>
          <w:sz w:val="32"/>
          <w:szCs w:val="32"/>
          <w:cs/>
        </w:rPr>
        <w:t>เว็บของคณะผู้จัดทำโครงงาน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(ข) ผลที่ได้จากทั้ง </w:t>
      </w:r>
      <w:r w:rsidRPr="00D07F6A">
        <w:rPr>
          <w:rFonts w:ascii="TH SarabunPSK" w:hAnsi="TH SarabunPSK" w:cs="TH SarabunPSK"/>
          <w:sz w:val="32"/>
          <w:szCs w:val="32"/>
        </w:rPr>
        <w:t xml:space="preserve">2 </w:t>
      </w:r>
      <w:r w:rsidRPr="00D07F6A">
        <w:rPr>
          <w:rFonts w:ascii="TH SarabunPSK" w:hAnsi="TH SarabunPSK" w:cs="TH SarabunPSK"/>
          <w:sz w:val="32"/>
          <w:szCs w:val="32"/>
          <w:cs/>
        </w:rPr>
        <w:t>เว็บมีความเหมือนกัน</w:t>
      </w:r>
    </w:p>
    <w:p w14:paraId="295FB76F" w14:textId="038442AB" w:rsidR="00B61725" w:rsidRDefault="00B61725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3FE49EE" wp14:editId="03EAD328">
            <wp:extent cx="5457190" cy="2234565"/>
            <wp:effectExtent l="19050" t="19050" r="10160" b="133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A-RSI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34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B5ED3" w14:textId="309DF0C0" w:rsidR="00000E1C" w:rsidRPr="00354BC7" w:rsidRDefault="00000E1C" w:rsidP="00000E1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54BC7">
        <w:rPr>
          <w:rFonts w:ascii="TH SarabunPSK" w:hAnsi="TH SarabunPSK" w:cs="TH SarabunPSK"/>
          <w:b/>
          <w:bCs/>
          <w:sz w:val="32"/>
          <w:szCs w:val="32"/>
        </w:rPr>
        <w:t>77</w:t>
      </w:r>
      <w:r w:rsidRPr="00354BC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7485" w:rsidRPr="00354BC7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การดำเนินการของผู้ใช้ในตัวบ่งชี้ค่าตัวบ่งชี้ดัชนีความแรงปริมาณการซื้อขาย</w:t>
      </w:r>
    </w:p>
    <w:p w14:paraId="1C78CFE9" w14:textId="79507097" w:rsidR="00067485" w:rsidRPr="000F5EFB" w:rsidRDefault="00067485" w:rsidP="00354BC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รูปที่ 4.</w:t>
      </w:r>
      <w:r w:rsidR="00354BC7">
        <w:rPr>
          <w:rFonts w:ascii="TH SarabunPSK" w:hAnsi="TH SarabunPSK" w:cs="TH SarabunPSK"/>
          <w:sz w:val="32"/>
          <w:szCs w:val="32"/>
        </w:rPr>
        <w:t>77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ดัชนีความแรงปริมาณการซื้อขาย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RSI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D5B59">
        <w:rPr>
          <w:rFonts w:ascii="TH SarabunPSK" w:hAnsi="TH SarabunPSK" w:cs="TH SarabunPSK"/>
          <w:sz w:val="32"/>
          <w:szCs w:val="32"/>
        </w:rPr>
        <w:t>Relative Strength Index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/>
          <w:sz w:val="32"/>
          <w:szCs w:val="32"/>
          <w:cs/>
        </w:rPr>
        <w:t>วัดความเร็วในการเคลื่อนไหว และ</w:t>
      </w:r>
      <w:r w:rsidRPr="00067485">
        <w:rPr>
          <w:rFonts w:ascii="TH SarabunPSK" w:hAnsi="TH SarabunPSK" w:cs="TH SarabunPSK"/>
          <w:sz w:val="32"/>
          <w:szCs w:val="32"/>
          <w:cs/>
        </w:rPr>
        <w:t>ทิศทางขอ</w:t>
      </w:r>
      <w:r>
        <w:rPr>
          <w:rFonts w:ascii="TH SarabunPSK" w:hAnsi="TH SarabunPSK" w:cs="TH SarabunPSK"/>
          <w:sz w:val="32"/>
          <w:szCs w:val="32"/>
          <w:cs/>
        </w:rPr>
        <w:t>งราคา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รวมถึงการซื้อที่มากเกินไป</w:t>
      </w:r>
      <w:r w:rsidR="000F5EF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ผู้ใช้งานจะนิยมดำเนินการส่งคำสั่งซื้อ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เมื่อราคา</w:t>
      </w:r>
      <w:r w:rsidR="000F5EFB">
        <w:rPr>
          <w:rFonts w:ascii="TH SarabunPSK" w:hAnsi="TH SarabunPSK" w:cs="TH SarabunPSK" w:hint="cs"/>
          <w:sz w:val="32"/>
          <w:szCs w:val="32"/>
          <w:cs/>
        </w:rPr>
        <w:t>น้อยกว่า 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0F5EFB">
        <w:rPr>
          <w:rFonts w:ascii="TH SarabunPSK" w:hAnsi="TH SarabunPSK" w:cs="TH SarabunPSK"/>
          <w:sz w:val="32"/>
          <w:szCs w:val="32"/>
          <w:cs/>
        </w:rPr>
        <w:t>เมื่อตัวบ่งชี้นี้มีค่าเกิน 70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ขึ้นไป</w:t>
      </w:r>
      <w:r>
        <w:rPr>
          <w:rFonts w:ascii="TH SarabunPSK" w:hAnsi="TH SarabunPSK" w:cs="TH SarabunPSK"/>
          <w:sz w:val="32"/>
          <w:szCs w:val="32"/>
          <w:cs/>
        </w:rPr>
        <w:t xml:space="preserve"> จะนิยมดำเนินการส่งคำสั่งขาย</w:t>
      </w:r>
      <w:r w:rsidRPr="00E86C17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Sell</w:t>
      </w:r>
      <w:r w:rsidRPr="00E86C17"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5413AA4E" w14:textId="725CEE07" w:rsidR="00EA3799" w:rsidRDefault="00354BC7" w:rsidP="00EA3799">
      <w:pPr>
        <w:spacing w:after="0" w:line="240" w:lineRule="auto"/>
        <w:rPr>
          <w:ins w:id="6" w:author="PPNorth2" w:date="2018-03-08T16:47:00Z"/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EA3799">
        <w:rPr>
          <w:rFonts w:ascii="TH SarabunPSK" w:hAnsi="TH SarabunPSK" w:cs="TH SarabunPSK"/>
          <w:sz w:val="32"/>
          <w:szCs w:val="32"/>
        </w:rPr>
        <w:t>2</w:t>
      </w:r>
      <w:r w:rsidR="00EA3799">
        <w:rPr>
          <w:rFonts w:ascii="TH SarabunPSK" w:hAnsi="TH SarabunPSK" w:cs="TH SarabunPSK"/>
          <w:sz w:val="32"/>
          <w:szCs w:val="32"/>
          <w:cs/>
        </w:rPr>
        <w:t>.</w:t>
      </w:r>
      <w:r w:rsidR="00EA3799">
        <w:rPr>
          <w:rFonts w:ascii="TH SarabunPSK" w:hAnsi="TH SarabunPSK" w:cs="TH SarabunPSK"/>
          <w:sz w:val="32"/>
          <w:szCs w:val="32"/>
        </w:rPr>
        <w:t>7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ดัชนีวัดการแกว่งตัวของราคา</w:t>
      </w:r>
      <w:r w:rsidR="00EA37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EA3799">
        <w:rPr>
          <w:rFonts w:ascii="TH SarabunPSK" w:hAnsi="TH SarabunPSK" w:cs="TH SarabunPSK"/>
          <w:sz w:val="32"/>
          <w:szCs w:val="32"/>
        </w:rPr>
        <w:t>STO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EA3799" w:rsidRPr="006D5B59">
        <w:rPr>
          <w:rFonts w:ascii="TH SarabunPSK" w:hAnsi="TH SarabunPSK" w:cs="TH SarabunPSK"/>
          <w:sz w:val="32"/>
          <w:szCs w:val="32"/>
        </w:rPr>
        <w:t>Stochastic oscillator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</w:t>
      </w:r>
    </w:p>
    <w:tbl>
      <w:tblPr>
        <w:tblStyle w:val="TableGrid"/>
        <w:tblW w:w="89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6"/>
        <w:gridCol w:w="4596"/>
      </w:tblGrid>
      <w:tr w:rsidR="00234F9C" w14:paraId="048831F4" w14:textId="77777777" w:rsidTr="00FF4709">
        <w:trPr>
          <w:jc w:val="center"/>
        </w:trPr>
        <w:tc>
          <w:tcPr>
            <w:tcW w:w="4464" w:type="dxa"/>
            <w:vAlign w:val="bottom"/>
          </w:tcPr>
          <w:p w14:paraId="47ACE4CC" w14:textId="55FF1932" w:rsidR="00234F9C" w:rsidRDefault="00B61725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6766B6E" wp14:editId="62B35F4D">
                  <wp:extent cx="2743200" cy="1882066"/>
                  <wp:effectExtent l="19050" t="19050" r="19050" b="23495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STO-.png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820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D24BC9" w14:textId="550FA61E" w:rsidR="00234F9C" w:rsidRDefault="00B61725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64ABD5" wp14:editId="165BE88A">
                  <wp:extent cx="2743200" cy="126609"/>
                  <wp:effectExtent l="19050" t="19050" r="19050" b="26035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Sto.png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2660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B24A83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(ก)</w:t>
            </w:r>
          </w:p>
        </w:tc>
        <w:tc>
          <w:tcPr>
            <w:tcW w:w="4464" w:type="dxa"/>
            <w:vAlign w:val="bottom"/>
          </w:tcPr>
          <w:p w14:paraId="76E18463" w14:textId="0C5909FB" w:rsidR="00234F9C" w:rsidRDefault="00B61725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EE0949C" wp14:editId="5EF4A842">
                  <wp:extent cx="2743200" cy="2377440"/>
                  <wp:effectExtent l="19050" t="19050" r="19050" b="2286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STO.PNG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3774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A0D375" w14:textId="4290CB84" w:rsidR="00234F9C" w:rsidRDefault="00B61725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7DC5CF8" wp14:editId="6AE7D9AB">
                  <wp:extent cx="2743200" cy="173318"/>
                  <wp:effectExtent l="19050" t="19050" r="19050" b="1778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C-STO.PNG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33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DD1554" w14:textId="77777777" w:rsidR="00234F9C" w:rsidRDefault="00234F9C" w:rsidP="00FF470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(ข)</w:t>
            </w:r>
          </w:p>
        </w:tc>
      </w:tr>
    </w:tbl>
    <w:p w14:paraId="761004A5" w14:textId="66199220" w:rsidR="002B2246" w:rsidRDefault="00633E07" w:rsidP="002B224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54BC7">
        <w:rPr>
          <w:rFonts w:ascii="TH SarabunPSK" w:hAnsi="TH SarabunPSK" w:cs="TH SarabunPSK"/>
          <w:b/>
          <w:bCs/>
          <w:sz w:val="32"/>
          <w:szCs w:val="32"/>
        </w:rPr>
        <w:t>78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33E07">
        <w:rPr>
          <w:rFonts w:ascii="TH SarabunPSK" w:hAnsi="TH SarabunPSK" w:cs="TH SarabunPSK"/>
          <w:sz w:val="32"/>
          <w:szCs w:val="32"/>
          <w:cs/>
        </w:rPr>
        <w:t>ตัวบ่งชี้ดัชนีวัดการแกว่งตัวของราคา</w:t>
      </w:r>
    </w:p>
    <w:p w14:paraId="7CE65AA9" w14:textId="7C6C8E63" w:rsidR="00AE0F96" w:rsidRDefault="00633E07" w:rsidP="00633E0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07F6A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354BC7">
        <w:rPr>
          <w:rFonts w:ascii="TH SarabunPSK" w:hAnsi="TH SarabunPSK" w:cs="TH SarabunPSK"/>
          <w:sz w:val="32"/>
          <w:szCs w:val="32"/>
        </w:rPr>
        <w:t>78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เป็นการเปรียบเทียบการป้อนค่าเริ่มต้น</w:t>
      </w:r>
      <w:r w:rsidRPr="00633E07">
        <w:rPr>
          <w:rFonts w:ascii="TH SarabunPSK" w:hAnsi="TH SarabunPSK" w:cs="TH SarabunPSK"/>
          <w:sz w:val="32"/>
          <w:szCs w:val="32"/>
          <w:cs/>
        </w:rPr>
        <w:t>ตัวบ่งชี้ดัชนีวัดการแกว่งตัวของราคา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และ โค้ดโปรแกรมที่ได้จากการสร้าง ของเว็บ </w:t>
      </w:r>
      <w:r w:rsidRPr="00D07F6A">
        <w:rPr>
          <w:rFonts w:ascii="TH SarabunPSK" w:hAnsi="TH SarabunPSK" w:cs="TH SarabunPSK"/>
          <w:sz w:val="32"/>
          <w:szCs w:val="32"/>
        </w:rPr>
        <w:t xml:space="preserve">ForexEAdvisor </w:t>
      </w:r>
      <w:r w:rsidRPr="00D07F6A">
        <w:rPr>
          <w:rFonts w:ascii="TH SarabunPSK" w:hAnsi="TH SarabunPSK" w:cs="TH SarabunPSK"/>
          <w:sz w:val="32"/>
          <w:szCs w:val="32"/>
          <w:cs/>
        </w:rPr>
        <w:t>(ก) เทียบกับ</w:t>
      </w:r>
      <w:r w:rsidR="005C72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72B3">
        <w:rPr>
          <w:rFonts w:ascii="TH SarabunPSK" w:hAnsi="TH SarabunPSK" w:cs="TH SarabunPSK"/>
          <w:sz w:val="32"/>
          <w:szCs w:val="32"/>
          <w:cs/>
        </w:rPr>
        <w:t>เว็บของคณะผู้จัดทำโครงงาน</w:t>
      </w:r>
      <w:r w:rsidRPr="00D07F6A">
        <w:rPr>
          <w:rFonts w:ascii="TH SarabunPSK" w:hAnsi="TH SarabunPSK" w:cs="TH SarabunPSK"/>
          <w:sz w:val="32"/>
          <w:szCs w:val="32"/>
          <w:cs/>
        </w:rPr>
        <w:t xml:space="preserve"> (ข) ผลที่ได้จากทั้ง </w:t>
      </w:r>
      <w:r w:rsidRPr="00D07F6A">
        <w:rPr>
          <w:rFonts w:ascii="TH SarabunPSK" w:hAnsi="TH SarabunPSK" w:cs="TH SarabunPSK"/>
          <w:sz w:val="32"/>
          <w:szCs w:val="32"/>
        </w:rPr>
        <w:t xml:space="preserve">2 </w:t>
      </w:r>
      <w:r w:rsidRPr="00D07F6A">
        <w:rPr>
          <w:rFonts w:ascii="TH SarabunPSK" w:hAnsi="TH SarabunPSK" w:cs="TH SarabunPSK"/>
          <w:sz w:val="32"/>
          <w:szCs w:val="32"/>
          <w:cs/>
        </w:rPr>
        <w:t>เว็บมีความเหมือนกัน</w:t>
      </w:r>
    </w:p>
    <w:p w14:paraId="4FB21071" w14:textId="5D0C696F" w:rsidR="00B61725" w:rsidRDefault="00B61725" w:rsidP="00000E1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4035A98E" wp14:editId="5B967253">
            <wp:extent cx="5457190" cy="2260600"/>
            <wp:effectExtent l="19050" t="19050" r="10160" b="2540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A-STO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6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BA54A" w14:textId="5CDD6C9D" w:rsidR="00000E1C" w:rsidRPr="00354BC7" w:rsidRDefault="00000E1C" w:rsidP="00000E1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54BC7">
        <w:rPr>
          <w:rFonts w:ascii="TH SarabunPSK" w:hAnsi="TH SarabunPSK" w:cs="TH SarabunPSK"/>
          <w:b/>
          <w:bCs/>
          <w:sz w:val="32"/>
          <w:szCs w:val="32"/>
        </w:rPr>
        <w:t>79</w:t>
      </w:r>
      <w:r w:rsidRPr="00354BC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F5EFB" w:rsidRPr="00354BC7">
        <w:rPr>
          <w:rFonts w:ascii="TH SarabunPSK" w:hAnsi="TH SarabunPSK" w:cs="TH SarabunPSK"/>
          <w:sz w:val="32"/>
          <w:szCs w:val="32"/>
          <w:cs/>
        </w:rPr>
        <w:t>การดำเนินการของผู้ใช้ในตัวบ่งชี้ดัชนีวัดการแกว่งตัวของราคา</w:t>
      </w:r>
    </w:p>
    <w:p w14:paraId="531343B0" w14:textId="0870ADB1" w:rsidR="00620537" w:rsidRPr="006D5B59" w:rsidRDefault="000F5EFB" w:rsidP="00354BC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B0EB2">
        <w:rPr>
          <w:rFonts w:ascii="TH SarabunPSK" w:hAnsi="TH SarabunPSK" w:cs="TH SarabunPSK" w:hint="cs"/>
          <w:sz w:val="32"/>
          <w:szCs w:val="32"/>
          <w:cs/>
        </w:rPr>
        <w:t>จากร</w:t>
      </w:r>
      <w:r w:rsidR="000F411C">
        <w:rPr>
          <w:rFonts w:ascii="TH SarabunPSK" w:hAnsi="TH SarabunPSK" w:cs="TH SarabunPSK" w:hint="cs"/>
          <w:sz w:val="32"/>
          <w:szCs w:val="32"/>
          <w:cs/>
        </w:rPr>
        <w:t>ูปที่ 4.</w:t>
      </w:r>
      <w:r w:rsidR="00354BC7">
        <w:rPr>
          <w:rFonts w:ascii="TH SarabunPSK" w:hAnsi="TH SarabunPSK" w:cs="TH SarabunPSK"/>
          <w:sz w:val="32"/>
          <w:szCs w:val="32"/>
        </w:rPr>
        <w:t>79</w:t>
      </w:r>
      <w:r w:rsidR="000F411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F411C" w:rsidRPr="006D5B59">
        <w:rPr>
          <w:rFonts w:ascii="TH SarabunPSK" w:hAnsi="TH SarabunPSK" w:cs="TH SarabunPSK"/>
          <w:sz w:val="32"/>
          <w:szCs w:val="32"/>
          <w:cs/>
        </w:rPr>
        <w:t>ดัชนีวัดการแกว่งตัวของราคา</w:t>
      </w:r>
      <w:r w:rsidR="000F411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F411C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0F411C">
        <w:rPr>
          <w:rFonts w:ascii="TH SarabunPSK" w:hAnsi="TH SarabunPSK" w:cs="TH SarabunPSK"/>
          <w:sz w:val="32"/>
          <w:szCs w:val="32"/>
        </w:rPr>
        <w:t>STO</w:t>
      </w:r>
      <w:r w:rsidR="000F411C" w:rsidRPr="006D5B59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0F411C" w:rsidRPr="006D5B59">
        <w:rPr>
          <w:rFonts w:ascii="TH SarabunPSK" w:hAnsi="TH SarabunPSK" w:cs="TH SarabunPSK"/>
          <w:sz w:val="32"/>
          <w:szCs w:val="32"/>
        </w:rPr>
        <w:t>Stochastic oscillator</w:t>
      </w:r>
      <w:r w:rsidR="000F411C" w:rsidRPr="006D5B59">
        <w:rPr>
          <w:rFonts w:ascii="TH SarabunPSK" w:hAnsi="TH SarabunPSK" w:cs="TH SarabunPSK"/>
          <w:sz w:val="32"/>
          <w:szCs w:val="32"/>
          <w:cs/>
        </w:rPr>
        <w:t>)</w:t>
      </w:r>
      <w:r w:rsidR="000F411C">
        <w:rPr>
          <w:rFonts w:ascii="TH SarabunPSK" w:hAnsi="TH SarabunPSK" w:cs="TH SarabunPSK" w:hint="cs"/>
          <w:sz w:val="32"/>
          <w:szCs w:val="32"/>
          <w:cs/>
        </w:rPr>
        <w:t xml:space="preserve"> ใช้สำหรับวิเคราะห์คลาดที่ไม่มีแนวโน้ม </w:t>
      </w:r>
      <w:r w:rsidR="000F411C">
        <w:rPr>
          <w:rFonts w:ascii="TH SarabunPSK" w:hAnsi="TH SarabunPSK" w:cs="TH SarabunPSK"/>
          <w:sz w:val="32"/>
          <w:szCs w:val="32"/>
          <w:cs/>
        </w:rPr>
        <w:t>(</w:t>
      </w:r>
      <w:r w:rsidR="000F411C">
        <w:rPr>
          <w:rFonts w:ascii="TH SarabunPSK" w:hAnsi="TH SarabunPSK" w:cs="TH SarabunPSK"/>
          <w:sz w:val="32"/>
          <w:szCs w:val="32"/>
        </w:rPr>
        <w:t>Sideway</w:t>
      </w:r>
      <w:r w:rsidR="000F411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0F411C">
        <w:rPr>
          <w:rFonts w:ascii="TH SarabunPSK" w:hAnsi="TH SarabunPSK" w:cs="TH SarabunPSK" w:hint="cs"/>
          <w:sz w:val="32"/>
          <w:szCs w:val="32"/>
          <w:cs/>
        </w:rPr>
        <w:t>รวมถึงการเกร็งกำไรในระยะสั้น โดยผู้ใช้งานจะนิยมดำเนินการส่งคำสั่งซื้อ</w:t>
      </w:r>
      <w:r w:rsidR="000F411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0F411C">
        <w:rPr>
          <w:rFonts w:ascii="TH SarabunPSK" w:hAnsi="TH SarabunPSK" w:cs="TH SarabunPSK"/>
          <w:sz w:val="32"/>
          <w:szCs w:val="32"/>
        </w:rPr>
        <w:t>Buy</w:t>
      </w:r>
      <w:r w:rsidR="000F411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0F411C">
        <w:rPr>
          <w:rFonts w:ascii="TH SarabunPSK" w:hAnsi="TH SarabunPSK" w:cs="TH SarabunPSK" w:hint="cs"/>
          <w:sz w:val="32"/>
          <w:szCs w:val="32"/>
          <w:cs/>
        </w:rPr>
        <w:t>เมื่อราคาน้อยกว่า 20 นั่นคือมีการขายที่มากเกินไป และผู้ใช้งานจะนิยมดำเนินการส่งคำสั่งขาย</w:t>
      </w:r>
      <w:r w:rsidR="000F411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0F411C">
        <w:rPr>
          <w:rFonts w:ascii="TH SarabunPSK" w:hAnsi="TH SarabunPSK" w:cs="TH SarabunPSK"/>
          <w:sz w:val="32"/>
          <w:szCs w:val="32"/>
        </w:rPr>
        <w:t>Sell</w:t>
      </w:r>
      <w:r w:rsidR="000F411C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0F411C">
        <w:rPr>
          <w:rFonts w:ascii="TH SarabunPSK" w:hAnsi="TH SarabunPSK" w:cs="TH SarabunPSK" w:hint="cs"/>
          <w:sz w:val="32"/>
          <w:szCs w:val="32"/>
          <w:cs/>
        </w:rPr>
        <w:t>เมื่อราคามากกว่า 80 นั่นคือมีการซื้อที่มากเกินไป</w:t>
      </w:r>
    </w:p>
    <w:p w14:paraId="5F8F28F9" w14:textId="77777777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 w:rsidRPr="006D5B59">
        <w:rPr>
          <w:rFonts w:ascii="TH SarabunPSK" w:hAnsi="TH SarabunPSK" w:cs="TH SarabunPSK"/>
          <w:sz w:val="32"/>
          <w:szCs w:val="32"/>
          <w:cs/>
        </w:rPr>
        <w:t>สามารถป้อนเงื่อนไข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Logic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) ได้สูงสุดไม่เกิน </w:t>
      </w:r>
      <w:r w:rsidRPr="006D5B59">
        <w:rPr>
          <w:rFonts w:ascii="TH SarabunPSK" w:hAnsi="TH SarabunPSK" w:cs="TH SarabunPSK"/>
          <w:sz w:val="32"/>
          <w:szCs w:val="32"/>
        </w:rPr>
        <w:t>10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เงื่อนไข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Logic</w:t>
      </w:r>
      <w:r w:rsidRPr="006D5B59">
        <w:rPr>
          <w:rFonts w:ascii="TH SarabunPSK" w:hAnsi="TH SarabunPSK" w:cs="TH SarabunPSK"/>
          <w:sz w:val="32"/>
          <w:szCs w:val="32"/>
          <w:cs/>
        </w:rPr>
        <w:t>) ต่อการเปิดคำสั่ง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Order</w:t>
      </w:r>
      <w:r w:rsidRPr="006D5B59">
        <w:rPr>
          <w:rFonts w:ascii="TH SarabunPSK" w:hAnsi="TH SarabunPSK" w:cs="TH SarabunPSK"/>
          <w:sz w:val="32"/>
          <w:szCs w:val="32"/>
          <w:cs/>
        </w:rPr>
        <w:t>) ทั้งฝั่งซื้อ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Buy</w:t>
      </w:r>
      <w:r w:rsidRPr="006D5B59">
        <w:rPr>
          <w:rFonts w:ascii="TH SarabunPSK" w:hAnsi="TH SarabunPSK" w:cs="TH SarabunPSK"/>
          <w:sz w:val="32"/>
          <w:szCs w:val="32"/>
          <w:cs/>
        </w:rPr>
        <w:t>) และฝั่งขาย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sell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1223BC31" w14:textId="31694375" w:rsidR="001F415E" w:rsidRDefault="003A36AA" w:rsidP="001F415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577BE92" wp14:editId="35ACC813">
            <wp:extent cx="5448300" cy="1733550"/>
            <wp:effectExtent l="19050" t="19050" r="19050" b="19050"/>
            <wp:docPr id="173" name="Picture 17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733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74E35" w14:textId="19E915B5" w:rsidR="00BD5AAA" w:rsidRDefault="005F3B52" w:rsidP="00BD5AA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54BC7">
        <w:rPr>
          <w:rFonts w:ascii="TH SarabunPSK" w:hAnsi="TH SarabunPSK" w:cs="TH SarabunPSK"/>
          <w:b/>
          <w:bCs/>
          <w:sz w:val="32"/>
          <w:szCs w:val="32"/>
        </w:rPr>
        <w:t>80</w:t>
      </w:r>
      <w:r w:rsidR="00AC145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694142" w:rsidRPr="006D5B59">
        <w:rPr>
          <w:rFonts w:ascii="TH SarabunPSK" w:hAnsi="TH SarabunPSK" w:cs="TH SarabunPSK"/>
          <w:sz w:val="32"/>
          <w:szCs w:val="32"/>
          <w:cs/>
        </w:rPr>
        <w:t>สามารถป้อนเงื่อนไข</w:t>
      </w:r>
      <w:r w:rsidR="006941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94142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694142" w:rsidRPr="006D5B59">
        <w:rPr>
          <w:rFonts w:ascii="TH SarabunPSK" w:hAnsi="TH SarabunPSK" w:cs="TH SarabunPSK"/>
          <w:sz w:val="32"/>
          <w:szCs w:val="32"/>
        </w:rPr>
        <w:t>Logic</w:t>
      </w:r>
      <w:r w:rsidR="00694142" w:rsidRPr="006D5B59">
        <w:rPr>
          <w:rFonts w:ascii="TH SarabunPSK" w:hAnsi="TH SarabunPSK" w:cs="TH SarabunPSK"/>
          <w:sz w:val="32"/>
          <w:szCs w:val="32"/>
          <w:cs/>
        </w:rPr>
        <w:t xml:space="preserve">) ได้สูงสุดไม่เกิน </w:t>
      </w:r>
      <w:r w:rsidR="00694142" w:rsidRPr="006D5B59">
        <w:rPr>
          <w:rFonts w:ascii="TH SarabunPSK" w:hAnsi="TH SarabunPSK" w:cs="TH SarabunPSK"/>
          <w:sz w:val="32"/>
          <w:szCs w:val="32"/>
        </w:rPr>
        <w:t>10</w:t>
      </w:r>
      <w:r w:rsidR="00694142" w:rsidRPr="006D5B59">
        <w:rPr>
          <w:rFonts w:ascii="TH SarabunPSK" w:hAnsi="TH SarabunPSK" w:cs="TH SarabunPSK"/>
          <w:sz w:val="32"/>
          <w:szCs w:val="32"/>
          <w:cs/>
        </w:rPr>
        <w:t xml:space="preserve"> เงื่อนไข</w:t>
      </w:r>
      <w:r w:rsidR="006941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94142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694142" w:rsidRPr="006D5B59">
        <w:rPr>
          <w:rFonts w:ascii="TH SarabunPSK" w:hAnsi="TH SarabunPSK" w:cs="TH SarabunPSK"/>
          <w:sz w:val="32"/>
          <w:szCs w:val="32"/>
        </w:rPr>
        <w:t>Logic</w:t>
      </w:r>
      <w:r w:rsidR="00694142" w:rsidRPr="006D5B59">
        <w:rPr>
          <w:rFonts w:ascii="TH SarabunPSK" w:hAnsi="TH SarabunPSK" w:cs="TH SarabunPSK"/>
          <w:sz w:val="32"/>
          <w:szCs w:val="32"/>
          <w:cs/>
        </w:rPr>
        <w:t>) ต่อการเปิดคำสั่ง</w:t>
      </w:r>
      <w:r w:rsidR="006941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94142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694142" w:rsidRPr="006D5B59">
        <w:rPr>
          <w:rFonts w:ascii="TH SarabunPSK" w:hAnsi="TH SarabunPSK" w:cs="TH SarabunPSK"/>
          <w:sz w:val="32"/>
          <w:szCs w:val="32"/>
        </w:rPr>
        <w:t>Order</w:t>
      </w:r>
      <w:r w:rsidR="00694142"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1DD627C2" w14:textId="4D6C7F42" w:rsidR="00944DB6" w:rsidRDefault="00944DB6" w:rsidP="00354BC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โดยหมายเลข 1 จะเป็น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เลือกประเภทการเปิดคำสั่งซื้อขายและ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การสร้างโค้ด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Code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ประกอบด้วยประเภทคำสั่งการซื้อ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Open Buy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คำสั่งการขาย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Open Sell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คำสั่งปิดการซื้อ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Close Buy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คำสั่งปิดการขาย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Close Sell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กำหนดจุดทำกำไร ขาดทุนและปริมาณการซื้อขาย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OPTION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และคำสั่งสร้างโค้ด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GENERATOR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7CE9AECD" w14:textId="17B08D0D" w:rsidR="00944DB6" w:rsidRDefault="00C52433" w:rsidP="00354BC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หมายเลข 2 เป็นปุ่มกดเพิ่ม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การสร้างเงื่อนไขการใช้เครื่องมือบ่งชี้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และกำหนดตรรกะ</w:t>
      </w:r>
    </w:p>
    <w:p w14:paraId="53270044" w14:textId="6B1FE44B" w:rsidR="00C52433" w:rsidRDefault="00C52433" w:rsidP="00354BC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หมายเลข 3 เป็น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สร้างเงื่อนไขการใช้เครื่องมือบ่งชี้ ซึ่งสามารถกำหนดเงื่อนไขได้สูงสุดถึง 10 คู่ และมีเครื่องมือบ่งชี้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14 ชนิด ผู้ใช้สามารถกำหนดค่าได้เอง และกำหนดตรรกะเองได้</w:t>
      </w:r>
    </w:p>
    <w:p w14:paraId="7AA46F7F" w14:textId="639B50FA" w:rsidR="00C52433" w:rsidRDefault="00C52433" w:rsidP="00354BC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หมายเลข 4 เป็นปุ่มกดลบ</w:t>
      </w:r>
      <w:r w:rsidR="00E01550">
        <w:rPr>
          <w:rFonts w:ascii="TH SarabunPSK" w:hAnsi="TH SarabunPSK" w:cs="TH SarabunPSK" w:hint="cs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การสร้างเงื่อนไขนั้นๆ</w:t>
      </w:r>
    </w:p>
    <w:p w14:paraId="38B63B34" w14:textId="77777777" w:rsidR="00C343C3" w:rsidRDefault="00C343C3" w:rsidP="00C343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95E0C3" wp14:editId="40844649">
                <wp:simplePos x="0" y="0"/>
                <wp:positionH relativeFrom="column">
                  <wp:posOffset>739140</wp:posOffset>
                </wp:positionH>
                <wp:positionV relativeFrom="paragraph">
                  <wp:posOffset>419100</wp:posOffset>
                </wp:positionV>
                <wp:extent cx="4229100" cy="476250"/>
                <wp:effectExtent l="19050" t="19050" r="19050" b="19050"/>
                <wp:wrapNone/>
                <wp:docPr id="110" name="Rounded 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476250"/>
                        </a:xfrm>
                        <a:prstGeom prst="round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6FAAE3" id="Rounded Rectangle 110" o:spid="_x0000_s1026" style="position:absolute;margin-left:58.2pt;margin-top:33pt;width:333pt;height:37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" filled="f" strokecolor="red" strokeweight="3.25pt"/>
            </w:pict>
          </mc:Fallback>
        </mc:AlternateContent>
      </w:r>
      <w:r>
        <w:rPr>
          <w:noProof/>
        </w:rPr>
        <w:drawing>
          <wp:inline distT="0" distB="0" distL="0" distR="0" wp14:anchorId="2E61755A" wp14:editId="2D894001">
            <wp:extent cx="4572000" cy="2898476"/>
            <wp:effectExtent l="19050" t="19050" r="19050" b="165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09FA54" w14:textId="485382F5" w:rsidR="00C343C3" w:rsidRDefault="00C343C3" w:rsidP="00C343C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4649A">
        <w:rPr>
          <w:rFonts w:ascii="TH SarabunPSK" w:hAnsi="TH SarabunPSK" w:cs="TH SarabunPSK"/>
          <w:b/>
          <w:bCs/>
          <w:sz w:val="32"/>
          <w:szCs w:val="32"/>
        </w:rPr>
        <w:t>81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การกำหนดหมายเลขของเมจิก นัมเบอร์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Magic Number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12EA11B6" w14:textId="5B0FAECE" w:rsidR="00C343C3" w:rsidRDefault="00C343C3" w:rsidP="00C343C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เมจิก นัมเบอร์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Magic Number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เป็นตัวเลขที่เรากำหนดขึ้นมาเอง</w:t>
      </w:r>
      <w:r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696EC1">
        <w:rPr>
          <w:rFonts w:ascii="TH SarabunPSK" w:hAnsi="TH SarabunPSK" w:cs="TH SarabunPSK"/>
          <w:sz w:val="32"/>
          <w:szCs w:val="32"/>
          <w:cs/>
        </w:rPr>
        <w:t xml:space="preserve">มีไว้สำหรับกำหนดหมายเลขให้ 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64775E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4775E">
        <w:rPr>
          <w:rFonts w:ascii="TH SarabunPSK" w:hAnsi="TH SarabunPSK" w:cs="TH SarabunPSK"/>
          <w:sz w:val="32"/>
          <w:szCs w:val="32"/>
        </w:rPr>
        <w:t>EA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64775E" w:rsidRPr="00403FE2">
        <w:rPr>
          <w:rFonts w:ascii="TH SarabunPSK" w:hAnsi="TH SarabunPSK" w:cs="TH SarabunPSK"/>
          <w:sz w:val="32"/>
          <w:szCs w:val="32"/>
        </w:rPr>
        <w:t>Expert Advisor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>)</w:t>
      </w:r>
      <w:r w:rsidRPr="00696EC1">
        <w:rPr>
          <w:rFonts w:ascii="TH SarabunPSK" w:hAnsi="TH SarabunPSK" w:cs="TH SarabunPSK"/>
          <w:sz w:val="32"/>
          <w:szCs w:val="32"/>
        </w:rPr>
        <w:t xml:space="preserve"> </w:t>
      </w:r>
      <w:r w:rsidRPr="00696EC1">
        <w:rPr>
          <w:rFonts w:ascii="TH SarabunPSK" w:hAnsi="TH SarabunPSK" w:cs="TH SarabunPSK"/>
          <w:sz w:val="32"/>
          <w:szCs w:val="32"/>
          <w:cs/>
        </w:rPr>
        <w:t>แต่ละตัว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เหมือนการระบุตัวตนว่าคำสั่งการซื้อขายไหนเป็นของ</w:t>
      </w:r>
      <w:r w:rsidRPr="00696E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96EC1">
        <w:rPr>
          <w:rFonts w:ascii="TH SarabunPSK" w:hAnsi="TH SarabunPSK" w:cs="TH SarabunPSK"/>
          <w:sz w:val="32"/>
          <w:szCs w:val="32"/>
        </w:rPr>
        <w:t>EA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ตัวได ในกรณีที่ใช้ </w:t>
      </w:r>
      <w:r>
        <w:rPr>
          <w:rFonts w:ascii="TH SarabunPSK" w:hAnsi="TH SarabunPSK" w:cs="TH SarabunPSK"/>
          <w:sz w:val="32"/>
          <w:szCs w:val="32"/>
        </w:rPr>
        <w:t>EA</w:t>
      </w:r>
      <w:r w:rsidRPr="00696EC1">
        <w:rPr>
          <w:rFonts w:ascii="TH SarabunPSK" w:hAnsi="TH SarabunPSK" w:cs="TH SarabunPSK"/>
          <w:sz w:val="32"/>
          <w:szCs w:val="32"/>
          <w:cs/>
        </w:rPr>
        <w:t xml:space="preserve"> หลายตัวพร้อมกัน</w:t>
      </w:r>
      <w:r>
        <w:rPr>
          <w:rFonts w:ascii="TH SarabunPSK" w:hAnsi="TH SarabunPSK" w:cs="TH SarabunPSK" w:hint="cs"/>
          <w:sz w:val="32"/>
          <w:szCs w:val="32"/>
          <w:cs/>
        </w:rPr>
        <w:t>ในคู่เงินเดียวกัน</w:t>
      </w:r>
    </w:p>
    <w:p w14:paraId="08C95AB9" w14:textId="0C4E7B91" w:rsidR="00CB6258" w:rsidRDefault="00CB6258" w:rsidP="00CB625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 w:rsidRPr="006D5B59">
        <w:rPr>
          <w:rFonts w:ascii="TH SarabunPSK" w:hAnsi="TH SarabunPSK" w:cs="TH SarabunPSK"/>
          <w:sz w:val="32"/>
          <w:szCs w:val="32"/>
          <w:cs/>
        </w:rPr>
        <w:t>ผู้ใช้กำหนดปริมาณของการซื้อขาย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Lots</w:t>
      </w:r>
      <w:r w:rsidRPr="006D5B59">
        <w:rPr>
          <w:rFonts w:ascii="TH SarabunPSK" w:hAnsi="TH SarabunPSK" w:cs="TH SarabunPSK"/>
          <w:sz w:val="32"/>
          <w:szCs w:val="32"/>
          <w:cs/>
        </w:rPr>
        <w:t>) ในการเปิดคำสั่ง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Order</w:t>
      </w:r>
      <w:r w:rsidRPr="006D5B59">
        <w:rPr>
          <w:rFonts w:ascii="TH SarabunPSK" w:hAnsi="TH SarabunPSK" w:cs="TH SarabunPSK"/>
          <w:sz w:val="32"/>
          <w:szCs w:val="32"/>
          <w:cs/>
        </w:rPr>
        <w:t>) ได้</w:t>
      </w:r>
    </w:p>
    <w:p w14:paraId="2FAA1E3C" w14:textId="77777777" w:rsidR="00CB6258" w:rsidRDefault="00CB6258" w:rsidP="00CB625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4F85BEF" wp14:editId="056925E8">
                <wp:simplePos x="0" y="0"/>
                <wp:positionH relativeFrom="column">
                  <wp:posOffset>1339215</wp:posOffset>
                </wp:positionH>
                <wp:positionV relativeFrom="paragraph">
                  <wp:posOffset>907415</wp:posOffset>
                </wp:positionV>
                <wp:extent cx="3657600" cy="523875"/>
                <wp:effectExtent l="19050" t="19050" r="19050" b="28575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23875"/>
                        </a:xfrm>
                        <a:prstGeom prst="round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43E3AC" id="Rounded Rectangle 85" o:spid="_x0000_s1026" style="position:absolute;margin-left:105.45pt;margin-top:71.45pt;width:4in;height:41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" filled="f" strokecolor="red" strokeweight="3.25pt"/>
            </w:pict>
          </mc:Fallback>
        </mc:AlternateContent>
      </w:r>
      <w:r>
        <w:rPr>
          <w:noProof/>
        </w:rPr>
        <w:drawing>
          <wp:inline distT="0" distB="0" distL="0" distR="0" wp14:anchorId="6A2AB85A" wp14:editId="2DDFE9F5">
            <wp:extent cx="4572000" cy="2898476"/>
            <wp:effectExtent l="19050" t="19050" r="19050" b="165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0938C" w14:textId="7054951B" w:rsidR="00CB6258" w:rsidRDefault="00CB6258" w:rsidP="00CB625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4649A">
        <w:rPr>
          <w:rFonts w:ascii="TH SarabunPSK" w:hAnsi="TH SarabunPSK" w:cs="TH SarabunPSK"/>
          <w:b/>
          <w:bCs/>
          <w:sz w:val="32"/>
          <w:szCs w:val="32"/>
        </w:rPr>
        <w:t>82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6D5B59">
        <w:rPr>
          <w:rFonts w:ascii="TH SarabunPSK" w:hAnsi="TH SarabunPSK" w:cs="TH SarabunPSK"/>
          <w:sz w:val="32"/>
          <w:szCs w:val="32"/>
          <w:cs/>
        </w:rPr>
        <w:t>กำหนดปริมาณของการซื้อขาย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Lots</w:t>
      </w:r>
      <w:r w:rsidRPr="006D5B59">
        <w:rPr>
          <w:rFonts w:ascii="TH SarabunPSK" w:hAnsi="TH SarabunPSK" w:cs="TH SarabunPSK"/>
          <w:sz w:val="32"/>
          <w:szCs w:val="32"/>
          <w:cs/>
        </w:rPr>
        <w:t>) ในการเปิดคำสั่ง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Order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1C391C5E" w14:textId="77777777" w:rsidR="00B82ED3" w:rsidRDefault="00B82ED3" w:rsidP="00CB625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B32C34" w14:textId="77777777" w:rsidR="006B0895" w:rsidRPr="00C52433" w:rsidRDefault="006B0895" w:rsidP="00CB625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D80401D" w14:textId="74E87539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lastRenderedPageBreak/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CB6258">
        <w:rPr>
          <w:rFonts w:ascii="TH SarabunPSK" w:hAnsi="TH SarabunPSK" w:cs="TH SarabunPSK"/>
          <w:sz w:val="32"/>
          <w:szCs w:val="32"/>
        </w:rPr>
        <w:t>4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ผู้ใช้สามารถกำหนดจำนวนจุด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9C4D80">
        <w:rPr>
          <w:rFonts w:ascii="TH SarabunPSK" w:hAnsi="TH SarabunPSK" w:cs="TH SarabunPSK"/>
          <w:sz w:val="32"/>
          <w:szCs w:val="32"/>
        </w:rPr>
        <w:t>pip</w:t>
      </w:r>
      <w:r w:rsidRPr="006D5B59">
        <w:rPr>
          <w:rFonts w:ascii="TH SarabunPSK" w:hAnsi="TH SarabunPSK" w:cs="TH SarabunPSK"/>
          <w:sz w:val="32"/>
          <w:szCs w:val="32"/>
          <w:cs/>
        </w:rPr>
        <w:t>) ในการทำกำไรและขาดทุนเองได้</w:t>
      </w:r>
    </w:p>
    <w:p w14:paraId="372CF353" w14:textId="250C4D71" w:rsidR="002E0281" w:rsidRDefault="00C1559F" w:rsidP="00735DB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44000A" wp14:editId="021F2A15">
                <wp:simplePos x="0" y="0"/>
                <wp:positionH relativeFrom="column">
                  <wp:posOffset>1072515</wp:posOffset>
                </wp:positionH>
                <wp:positionV relativeFrom="paragraph">
                  <wp:posOffset>1254760</wp:posOffset>
                </wp:positionV>
                <wp:extent cx="3724275" cy="904875"/>
                <wp:effectExtent l="19050" t="19050" r="28575" b="28575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904875"/>
                        </a:xfrm>
                        <a:prstGeom prst="round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2538D7" id="Rounded Rectangle 86" o:spid="_x0000_s1026" style="position:absolute;margin-left:84.45pt;margin-top:98.8pt;width:293.25pt;height:7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" filled="f" strokecolor="red" strokeweight="3.25pt"/>
            </w:pict>
          </mc:Fallback>
        </mc:AlternateContent>
      </w:r>
      <w:r w:rsidR="002E0281">
        <w:rPr>
          <w:noProof/>
        </w:rPr>
        <w:drawing>
          <wp:inline distT="0" distB="0" distL="0" distR="0" wp14:anchorId="3DD668BE" wp14:editId="009E2573">
            <wp:extent cx="4182836" cy="2651760"/>
            <wp:effectExtent l="19050" t="19050" r="27305" b="152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82836" cy="2651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75F53" w14:textId="527F8910" w:rsidR="00BD5AAA" w:rsidRPr="006D5B59" w:rsidRDefault="0064672B" w:rsidP="00BD5AA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B0895">
        <w:rPr>
          <w:rFonts w:ascii="TH SarabunPSK" w:hAnsi="TH SarabunPSK" w:cs="TH SarabunPSK"/>
          <w:b/>
          <w:bCs/>
          <w:sz w:val="32"/>
          <w:szCs w:val="32"/>
        </w:rPr>
        <w:t>83</w:t>
      </w:r>
      <w:r w:rsidR="00F40C8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B84759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40C8E" w:rsidRPr="006D5B59">
        <w:rPr>
          <w:rFonts w:ascii="TH SarabunPSK" w:hAnsi="TH SarabunPSK" w:cs="TH SarabunPSK"/>
          <w:sz w:val="32"/>
          <w:szCs w:val="32"/>
          <w:cs/>
        </w:rPr>
        <w:t>กำหนดจำนวนจุด</w:t>
      </w:r>
      <w:r w:rsidR="00F40C8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40C8E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8D6CD1">
        <w:rPr>
          <w:rFonts w:ascii="TH SarabunPSK" w:hAnsi="TH SarabunPSK" w:cs="TH SarabunPSK"/>
          <w:sz w:val="32"/>
          <w:szCs w:val="32"/>
        </w:rPr>
        <w:t>pip</w:t>
      </w:r>
      <w:r w:rsidR="00F40C8E" w:rsidRPr="006D5B59">
        <w:rPr>
          <w:rFonts w:ascii="TH SarabunPSK" w:hAnsi="TH SarabunPSK" w:cs="TH SarabunPSK"/>
          <w:sz w:val="32"/>
          <w:szCs w:val="32"/>
          <w:cs/>
        </w:rPr>
        <w:t>) ในการทำกำไรและขาด</w:t>
      </w:r>
    </w:p>
    <w:p w14:paraId="56D04EEA" w14:textId="68970859" w:rsidR="00C511C4" w:rsidRDefault="00C511C4" w:rsidP="00BD5AA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BE46A5" wp14:editId="4E0F5AA3">
                <wp:simplePos x="0" y="0"/>
                <wp:positionH relativeFrom="column">
                  <wp:posOffset>462915</wp:posOffset>
                </wp:positionH>
                <wp:positionV relativeFrom="paragraph">
                  <wp:posOffset>2428875</wp:posOffset>
                </wp:positionV>
                <wp:extent cx="4514850" cy="476250"/>
                <wp:effectExtent l="19050" t="19050" r="19050" b="19050"/>
                <wp:wrapNone/>
                <wp:docPr id="119" name="Rounded 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476250"/>
                        </a:xfrm>
                        <a:prstGeom prst="round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4ACCBB" id="Rounded Rectangle 119" o:spid="_x0000_s1026" style="position:absolute;margin-left:36.45pt;margin-top:191.25pt;width:355.5pt;height:3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" filled="f" strokecolor="red" strokeweight="3.25pt"/>
            </w:pict>
          </mc:Fallback>
        </mc:AlternateContent>
      </w:r>
      <w:r w:rsidR="002E0281">
        <w:rPr>
          <w:noProof/>
        </w:rPr>
        <w:drawing>
          <wp:inline distT="0" distB="0" distL="0" distR="0" wp14:anchorId="05283493" wp14:editId="3E14EFFB">
            <wp:extent cx="4572000" cy="2898476"/>
            <wp:effectExtent l="19050" t="19050" r="19050" b="1651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5BAD0" w14:textId="5B2E4B5C" w:rsidR="00C511C4" w:rsidRDefault="00C511C4" w:rsidP="00BD5AA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B0895">
        <w:rPr>
          <w:rFonts w:ascii="TH SarabunPSK" w:hAnsi="TH SarabunPSK" w:cs="TH SarabunPSK"/>
          <w:b/>
          <w:bCs/>
          <w:sz w:val="32"/>
          <w:szCs w:val="32"/>
        </w:rPr>
        <w:t>84</w:t>
      </w:r>
      <w:r w:rsidR="007A6B3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F411C">
        <w:rPr>
          <w:rFonts w:ascii="TH SarabunPSK" w:hAnsi="TH SarabunPSK" w:cs="TH SarabunPSK" w:hint="cs"/>
          <w:sz w:val="32"/>
          <w:szCs w:val="32"/>
          <w:cs/>
        </w:rPr>
        <w:t>ค่าความคลาดเคลื่อน</w:t>
      </w:r>
    </w:p>
    <w:p w14:paraId="2407DD3C" w14:textId="0582E31F" w:rsidR="007A6B37" w:rsidRPr="007A6B37" w:rsidRDefault="007A6B37" w:rsidP="00CB625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F411C">
        <w:rPr>
          <w:rFonts w:ascii="TH SarabunPSK" w:hAnsi="TH SarabunPSK" w:cs="TH SarabunPSK" w:hint="cs"/>
          <w:sz w:val="32"/>
          <w:szCs w:val="32"/>
          <w:cs/>
        </w:rPr>
        <w:t>ตรงช่องค่าความคลาดเคลื่อนจะให้ผู้ใช้งานเพิ่มเข้าไป เพื่อป้องกันค่าใช้จ่ายเพิ่มเติมของทาง</w:t>
      </w:r>
      <w:r w:rsidR="000F411C" w:rsidRPr="000F411C">
        <w:rPr>
          <w:rFonts w:ascii="TH SarabunPSK" w:hAnsi="TH SarabunPSK" w:cs="TH SarabunPSK"/>
          <w:sz w:val="32"/>
          <w:szCs w:val="32"/>
          <w:cs/>
        </w:rPr>
        <w:t>โบรกเกอร์</w:t>
      </w:r>
      <w:r w:rsidR="000F411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0F411C">
        <w:rPr>
          <w:rFonts w:ascii="TH SarabunPSK" w:hAnsi="TH SarabunPSK" w:cs="TH SarabunPSK"/>
          <w:sz w:val="32"/>
          <w:szCs w:val="32"/>
        </w:rPr>
        <w:t>Broker</w:t>
      </w:r>
      <w:r w:rsidR="000F411C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ค่าการซื้อขาย</w:t>
      </w:r>
      <w:r w:rsidR="00CB625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C</w:t>
      </w:r>
      <w:r w:rsidRPr="007A6B37">
        <w:rPr>
          <w:rFonts w:ascii="TH SarabunPSK" w:hAnsi="TH SarabunPSK" w:cs="TH SarabunPSK"/>
          <w:sz w:val="32"/>
          <w:szCs w:val="32"/>
        </w:rPr>
        <w:t>ommission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ค่าการผัดเปลี่ยน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Swap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544C06">
        <w:rPr>
          <w:rFonts w:ascii="TH SarabunPSK" w:hAnsi="TH SarabunPSK" w:cs="TH SarabunPSK" w:hint="cs"/>
          <w:sz w:val="32"/>
          <w:szCs w:val="32"/>
          <w:cs/>
        </w:rPr>
        <w:t xml:space="preserve"> ที่อาจก่อให้เกิดความเสียหายต่อคำสั่งการซื้อขาย</w:t>
      </w:r>
    </w:p>
    <w:p w14:paraId="1DA34EA2" w14:textId="15E7E967" w:rsidR="007A6B37" w:rsidRDefault="007A6B37" w:rsidP="007A6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1A0DF91E" w14:textId="77777777" w:rsidR="006B0895" w:rsidRDefault="006B0895" w:rsidP="007A6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51AC592" w14:textId="77777777" w:rsidR="006B0895" w:rsidRDefault="006B0895" w:rsidP="007A6B3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1A4B6F" w14:textId="77777777" w:rsidR="006B0895" w:rsidRPr="006D5B59" w:rsidRDefault="006B0895" w:rsidP="007A6B3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7DA6C670" w14:textId="77777777" w:rsidR="00EA3799" w:rsidRPr="006D5B5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lastRenderedPageBreak/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 w:rsidRPr="006D5B59">
        <w:rPr>
          <w:rFonts w:ascii="TH SarabunPSK" w:hAnsi="TH SarabunPSK" w:cs="TH SarabunPSK"/>
          <w:sz w:val="32"/>
          <w:szCs w:val="32"/>
          <w:cs/>
        </w:rPr>
        <w:t>มีหน้าเว็บไซต์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Website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0217B2B3" w14:textId="77777777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1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สมัครสมาชิก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Register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622F21D1" w14:textId="77777777" w:rsidR="00735DBF" w:rsidRDefault="00981755" w:rsidP="00735DB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3134758" wp14:editId="444755F0">
            <wp:extent cx="4572000" cy="3527683"/>
            <wp:effectExtent l="19050" t="19050" r="19050" b="158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7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12FE3" w14:textId="07B7C232" w:rsidR="00BD5AAA" w:rsidRPr="00981755" w:rsidRDefault="00CC40E5" w:rsidP="00BD5AA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B0895">
        <w:rPr>
          <w:rFonts w:ascii="TH SarabunPSK" w:hAnsi="TH SarabunPSK" w:cs="TH SarabunPSK"/>
          <w:b/>
          <w:bCs/>
          <w:sz w:val="32"/>
          <w:szCs w:val="32"/>
        </w:rPr>
        <w:t>85</w:t>
      </w:r>
      <w:r w:rsidR="0098175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981755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981755" w:rsidRPr="006D5B59">
        <w:rPr>
          <w:rFonts w:ascii="TH SarabunPSK" w:hAnsi="TH SarabunPSK" w:cs="TH SarabunPSK"/>
          <w:sz w:val="32"/>
          <w:szCs w:val="32"/>
          <w:cs/>
        </w:rPr>
        <w:t>สมัครสมาชิก</w:t>
      </w:r>
    </w:p>
    <w:p w14:paraId="0B06E398" w14:textId="77777777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BD5AAA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ลงชื่อเข้าใช้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Login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225606AD" w14:textId="77777777" w:rsidR="00735DBF" w:rsidRDefault="00637ABD" w:rsidP="00735DB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F42BDD9" wp14:editId="7FB8A549">
            <wp:extent cx="5029200" cy="3033086"/>
            <wp:effectExtent l="19050" t="19050" r="19050" b="152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33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AE720" w14:textId="72459FB1" w:rsidR="00BD5AAA" w:rsidRDefault="006C1FC0" w:rsidP="00BD5AA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B0895">
        <w:rPr>
          <w:rFonts w:ascii="TH SarabunPSK" w:hAnsi="TH SarabunPSK" w:cs="TH SarabunPSK"/>
          <w:b/>
          <w:bCs/>
          <w:sz w:val="32"/>
          <w:szCs w:val="32"/>
        </w:rPr>
        <w:t>86</w:t>
      </w:r>
      <w:r w:rsidR="0098175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981755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981755" w:rsidRPr="006D5B59">
        <w:rPr>
          <w:rFonts w:ascii="TH SarabunPSK" w:hAnsi="TH SarabunPSK" w:cs="TH SarabunPSK"/>
          <w:sz w:val="32"/>
          <w:szCs w:val="32"/>
          <w:cs/>
        </w:rPr>
        <w:t>ลงชื่อเข้าใช้</w:t>
      </w:r>
    </w:p>
    <w:p w14:paraId="05F097BE" w14:textId="77777777" w:rsidR="00131D81" w:rsidRDefault="00131D81" w:rsidP="00BD5AA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0C350B" w14:textId="77777777" w:rsidR="006B0895" w:rsidRPr="006D5B59" w:rsidRDefault="006B0895" w:rsidP="00BD5AA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918D05" w14:textId="77777777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BD5AAA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เลือกเงื่อนไข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Logic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4FDBBCDA" w14:textId="77777777" w:rsidR="00637ABD" w:rsidRPr="006D5B59" w:rsidRDefault="00EA3799" w:rsidP="004818D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BD5AAA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เงื่อนไขในการเข้าฝั่งซื้อ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Logic</w:t>
      </w:r>
      <w:r w:rsidR="00F96D85">
        <w:rPr>
          <w:rFonts w:ascii="TH SarabunPSK" w:hAnsi="TH SarabunPSK" w:cs="TH SarabunPSK"/>
          <w:sz w:val="32"/>
          <w:szCs w:val="32"/>
        </w:rPr>
        <w:t xml:space="preserve"> Open</w:t>
      </w:r>
      <w:r w:rsidRPr="006D5B59">
        <w:rPr>
          <w:rFonts w:ascii="TH SarabunPSK" w:hAnsi="TH SarabunPSK" w:cs="TH SarabunPSK"/>
          <w:sz w:val="32"/>
          <w:szCs w:val="32"/>
        </w:rPr>
        <w:t xml:space="preserve"> Buy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3BE8CE56" w14:textId="77777777" w:rsidR="007C73BF" w:rsidRPr="006D5B59" w:rsidRDefault="00EA3799" w:rsidP="004818D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BD5AAA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เงื่อนไขในการเข้าฝั่งขาย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Logic</w:t>
      </w:r>
      <w:r w:rsidR="00F96D85">
        <w:rPr>
          <w:rFonts w:ascii="TH SarabunPSK" w:hAnsi="TH SarabunPSK" w:cs="TH SarabunPSK"/>
          <w:sz w:val="32"/>
          <w:szCs w:val="32"/>
        </w:rPr>
        <w:t xml:space="preserve"> Open</w:t>
      </w:r>
      <w:r w:rsidRPr="006D5B59">
        <w:rPr>
          <w:rFonts w:ascii="TH SarabunPSK" w:hAnsi="TH SarabunPSK" w:cs="TH SarabunPSK"/>
          <w:sz w:val="32"/>
          <w:szCs w:val="32"/>
        </w:rPr>
        <w:t xml:space="preserve"> Sell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6D409C98" w14:textId="3698F825" w:rsidR="007C73BF" w:rsidRPr="006D5B59" w:rsidRDefault="00EA3799" w:rsidP="004818D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BD5AAA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D6CD1">
        <w:rPr>
          <w:rFonts w:ascii="TH SarabunPSK" w:hAnsi="TH SarabunPSK" w:cs="TH SarabunPSK"/>
          <w:sz w:val="32"/>
          <w:szCs w:val="32"/>
          <w:cs/>
        </w:rPr>
        <w:t>เงื่อนไขใน</w:t>
      </w:r>
      <w:r w:rsidR="001E1F38">
        <w:rPr>
          <w:rFonts w:ascii="TH SarabunPSK" w:hAnsi="TH SarabunPSK" w:cs="TH SarabunPSK"/>
          <w:sz w:val="32"/>
          <w:szCs w:val="32"/>
          <w:cs/>
        </w:rPr>
        <w:t>การทำกำไรฝั่ง</w:t>
      </w:r>
      <w:r w:rsidR="008D6CD1">
        <w:rPr>
          <w:rFonts w:ascii="TH SarabunPSK" w:hAnsi="TH SarabunPSK" w:cs="TH SarabunPSK"/>
          <w:sz w:val="32"/>
          <w:szCs w:val="32"/>
          <w:cs/>
        </w:rPr>
        <w:t>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D86576" w:rsidRPr="006D5B59">
        <w:rPr>
          <w:rFonts w:ascii="TH SarabunPSK" w:hAnsi="TH SarabunPSK" w:cs="TH SarabunPSK"/>
          <w:sz w:val="32"/>
          <w:szCs w:val="32"/>
        </w:rPr>
        <w:t>Logic</w:t>
      </w:r>
      <w:r w:rsidR="00F96D85">
        <w:rPr>
          <w:rFonts w:ascii="TH SarabunPSK" w:hAnsi="TH SarabunPSK" w:cs="TH SarabunPSK"/>
          <w:sz w:val="32"/>
          <w:szCs w:val="32"/>
        </w:rPr>
        <w:t xml:space="preserve"> Close</w:t>
      </w:r>
      <w:r w:rsidR="00D86576"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E0AFC">
        <w:rPr>
          <w:rFonts w:ascii="TH SarabunPSK" w:hAnsi="TH SarabunPSK" w:cs="TH SarabunPSK"/>
          <w:sz w:val="32"/>
          <w:szCs w:val="32"/>
        </w:rPr>
        <w:t>Buy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62C46DE0" w14:textId="1BB279CC" w:rsidR="007C73BF" w:rsidRDefault="00EA3799" w:rsidP="004818D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BD5AAA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D6CD1">
        <w:rPr>
          <w:rFonts w:ascii="TH SarabunPSK" w:hAnsi="TH SarabunPSK" w:cs="TH SarabunPSK"/>
          <w:sz w:val="32"/>
          <w:szCs w:val="32"/>
          <w:cs/>
        </w:rPr>
        <w:t>เงื่อนไขในการทำกำไรฝั่งขาย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D86576" w:rsidRPr="006D5B59">
        <w:rPr>
          <w:rFonts w:ascii="TH SarabunPSK" w:hAnsi="TH SarabunPSK" w:cs="TH SarabunPSK"/>
          <w:sz w:val="32"/>
          <w:szCs w:val="32"/>
        </w:rPr>
        <w:t>Logic</w:t>
      </w:r>
      <w:r w:rsidR="00F96D85">
        <w:rPr>
          <w:rFonts w:ascii="TH SarabunPSK" w:hAnsi="TH SarabunPSK" w:cs="TH SarabunPSK"/>
          <w:sz w:val="32"/>
          <w:szCs w:val="32"/>
        </w:rPr>
        <w:t xml:space="preserve"> Close</w:t>
      </w:r>
      <w:r w:rsidR="00D86576"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E0AFC">
        <w:rPr>
          <w:rFonts w:ascii="TH SarabunPSK" w:hAnsi="TH SarabunPSK" w:cs="TH SarabunPSK"/>
          <w:sz w:val="32"/>
          <w:szCs w:val="32"/>
        </w:rPr>
        <w:t>Sell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24B8118E" w14:textId="77777777" w:rsidR="004818D4" w:rsidRDefault="004818D4" w:rsidP="004818D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68E6FB" wp14:editId="69A9DE33">
            <wp:extent cx="5457190" cy="2228850"/>
            <wp:effectExtent l="19050" t="19050" r="10160" b="190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28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3BD55" w14:textId="55CA7CDE" w:rsidR="00131D81" w:rsidRDefault="00AE6371" w:rsidP="006B089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B0895">
        <w:rPr>
          <w:rFonts w:ascii="TH SarabunPSK" w:hAnsi="TH SarabunPSK" w:cs="TH SarabunPSK"/>
          <w:b/>
          <w:bCs/>
          <w:sz w:val="32"/>
          <w:szCs w:val="32"/>
        </w:rPr>
        <w:t>87</w:t>
      </w:r>
      <w:r w:rsidR="004818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818D4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818D4" w:rsidRPr="006D5B59">
        <w:rPr>
          <w:rFonts w:ascii="TH SarabunPSK" w:hAnsi="TH SarabunPSK" w:cs="TH SarabunPSK"/>
          <w:sz w:val="32"/>
          <w:szCs w:val="32"/>
          <w:cs/>
        </w:rPr>
        <w:t>เลือกเงื่อนไข</w:t>
      </w:r>
    </w:p>
    <w:p w14:paraId="2A4CC545" w14:textId="2A7E7963" w:rsidR="009E74C0" w:rsidRPr="006D5B59" w:rsidRDefault="00EA3799" w:rsidP="004818D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BD5AAA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กำหนดจำนวนจุด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8D6CD1">
        <w:rPr>
          <w:rFonts w:ascii="TH SarabunPSK" w:hAnsi="TH SarabunPSK" w:cs="TH SarabunPSK"/>
          <w:sz w:val="32"/>
          <w:szCs w:val="32"/>
        </w:rPr>
        <w:t>Pip</w:t>
      </w:r>
      <w:r w:rsidRPr="006D5B59">
        <w:rPr>
          <w:rFonts w:ascii="TH SarabunPSK" w:hAnsi="TH SarabunPSK" w:cs="TH SarabunPSK"/>
          <w:sz w:val="32"/>
          <w:szCs w:val="32"/>
          <w:cs/>
        </w:rPr>
        <w:t>) ทำกำไร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Take profit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5E38BD1C" w14:textId="129452FF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BD5AAA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กำหนดจำนวนจุด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8D6CD1">
        <w:rPr>
          <w:rFonts w:ascii="TH SarabunPSK" w:hAnsi="TH SarabunPSK" w:cs="TH SarabunPSK"/>
          <w:sz w:val="32"/>
          <w:szCs w:val="32"/>
        </w:rPr>
        <w:t>Pip</w:t>
      </w:r>
      <w:r w:rsidRPr="006D5B59">
        <w:rPr>
          <w:rFonts w:ascii="TH SarabunPSK" w:hAnsi="TH SarabunPSK" w:cs="TH SarabunPSK"/>
          <w:sz w:val="32"/>
          <w:szCs w:val="32"/>
          <w:cs/>
        </w:rPr>
        <w:t>) ขาดทุน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Stop loss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41BBBB3B" w14:textId="77777777" w:rsidR="009E74C0" w:rsidRDefault="009E74C0" w:rsidP="009E74C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5BEF9CB" wp14:editId="34BE2DF5">
            <wp:extent cx="5029200" cy="3122217"/>
            <wp:effectExtent l="19050" t="19050" r="19050" b="215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22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A9B07" w14:textId="32FDF683" w:rsidR="007C73BF" w:rsidRDefault="00436CDA" w:rsidP="007C73B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B0895">
        <w:rPr>
          <w:rFonts w:ascii="TH SarabunPSK" w:hAnsi="TH SarabunPSK" w:cs="TH SarabunPSK"/>
          <w:b/>
          <w:bCs/>
          <w:sz w:val="32"/>
          <w:szCs w:val="32"/>
        </w:rPr>
        <w:t>88</w:t>
      </w:r>
      <w:r w:rsidR="00DA31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818D4" w:rsidRPr="006D5B59">
        <w:rPr>
          <w:rFonts w:ascii="TH SarabunPSK" w:hAnsi="TH SarabunPSK" w:cs="TH SarabunPSK"/>
          <w:sz w:val="32"/>
          <w:szCs w:val="32"/>
          <w:cs/>
        </w:rPr>
        <w:t>กำหนดจำนวนจุดทำกำไร</w:t>
      </w:r>
      <w:r w:rsidR="004818D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818D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A315C" w:rsidRPr="006D5B59">
        <w:rPr>
          <w:rFonts w:ascii="TH SarabunPSK" w:hAnsi="TH SarabunPSK" w:cs="TH SarabunPSK"/>
          <w:sz w:val="32"/>
          <w:szCs w:val="32"/>
          <w:cs/>
        </w:rPr>
        <w:t>กำหนดจำนวนจุดขาดทุน</w:t>
      </w:r>
    </w:p>
    <w:p w14:paraId="491896F9" w14:textId="77777777" w:rsidR="00C86221" w:rsidRDefault="00C86221" w:rsidP="007C73B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E6C93E" w14:textId="77777777" w:rsidR="006B0895" w:rsidRPr="006D5B59" w:rsidRDefault="006B0895" w:rsidP="007C73B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EA3827" w14:textId="77777777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BD5AAA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บอกจำนวนเงินทั้งหมดที่ผู้ใช้ต้องมีอยู่ในบัญชีการซื้อขาย</w:t>
      </w:r>
    </w:p>
    <w:p w14:paraId="2B791D7D" w14:textId="77777777" w:rsidR="00735DBF" w:rsidRDefault="00F43DC5" w:rsidP="00735DB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E38FA29" wp14:editId="7EF5EB43">
            <wp:extent cx="4962525" cy="2190750"/>
            <wp:effectExtent l="19050" t="19050" r="28575" b="190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190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D1EC6" w14:textId="323B940D" w:rsidR="007C73BF" w:rsidRDefault="006C21C9" w:rsidP="007C73B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B0895">
        <w:rPr>
          <w:rFonts w:ascii="TH SarabunPSK" w:hAnsi="TH SarabunPSK" w:cs="TH SarabunPSK"/>
          <w:b/>
          <w:bCs/>
          <w:sz w:val="32"/>
          <w:szCs w:val="32"/>
        </w:rPr>
        <w:t>89</w:t>
      </w:r>
      <w:r w:rsidR="00B433D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433D2" w:rsidRPr="006D5B59">
        <w:rPr>
          <w:rFonts w:ascii="TH SarabunPSK" w:hAnsi="TH SarabunPSK" w:cs="TH SarabunPSK"/>
          <w:sz w:val="32"/>
          <w:szCs w:val="32"/>
          <w:cs/>
        </w:rPr>
        <w:t>จำนวนเงินทั้งหมดที่ผู้ใช้ต้องมีอยู่ในบัญชีการซื้อขาย</w:t>
      </w:r>
    </w:p>
    <w:p w14:paraId="121D51A6" w14:textId="77777777" w:rsidR="008D6CD1" w:rsidRPr="008D6CD1" w:rsidRDefault="008D6CD1" w:rsidP="008D6CD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จำนวนเงินที่ต้องใช้ไม่ว่าผู้ใช้จะเปิดบัญชีเป็นบัญชีประเภทไหน ใช้ค่าสกุลเงินของอะไรก็แล้วแต่ เงินในบัญชีการซื้อขาย ก็ควรจะมีประมาณที่เว็บไซต์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Website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ได้ทำการแสดงไว้</w:t>
      </w:r>
    </w:p>
    <w:p w14:paraId="4E39DD36" w14:textId="73119868" w:rsidR="00EA3799" w:rsidRPr="006D5B5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 w:rsidRPr="006D5B59">
        <w:rPr>
          <w:rFonts w:ascii="TH SarabunPSK" w:hAnsi="TH SarabunPSK" w:cs="TH SarabunPSK"/>
          <w:sz w:val="32"/>
          <w:szCs w:val="32"/>
          <w:cs/>
        </w:rPr>
        <w:t>มีหน้าเว็บไซต์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Website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C76B8A">
        <w:rPr>
          <w:rFonts w:ascii="TH SarabunPSK" w:hAnsi="TH SarabunPSK" w:cs="TH SarabunPSK"/>
          <w:sz w:val="32"/>
          <w:szCs w:val="32"/>
          <w:cs/>
        </w:rPr>
        <w:t>รายงานผล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C76B8A">
        <w:rPr>
          <w:rFonts w:ascii="TH SarabunPSK" w:hAnsi="TH SarabunPSK" w:cs="TH SarabunPSK"/>
          <w:sz w:val="32"/>
          <w:szCs w:val="32"/>
        </w:rPr>
        <w:t>Report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1CE83AD5" w14:textId="09278DE8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1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13999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C76B8A">
        <w:rPr>
          <w:rFonts w:ascii="TH SarabunPSK" w:hAnsi="TH SarabunPSK" w:cs="TH SarabunPSK"/>
          <w:sz w:val="32"/>
          <w:szCs w:val="32"/>
        </w:rPr>
        <w:t>Report</w:t>
      </w:r>
      <w:r w:rsidRPr="006D5B59">
        <w:rPr>
          <w:rFonts w:ascii="TH SarabunPSK" w:hAnsi="TH SarabunPSK" w:cs="TH SarabunPSK"/>
          <w:sz w:val="32"/>
          <w:szCs w:val="32"/>
          <w:cs/>
        </w:rPr>
        <w:t>) ผลการทำกำไร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Take profit</w:t>
      </w:r>
      <w:r w:rsidRPr="006D5B59">
        <w:rPr>
          <w:rFonts w:ascii="TH SarabunPSK" w:hAnsi="TH SarabunPSK" w:cs="TH SarabunPSK"/>
          <w:sz w:val="32"/>
          <w:szCs w:val="32"/>
          <w:cs/>
        </w:rPr>
        <w:t>) และขาดทุน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Stop loss</w:t>
      </w:r>
      <w:r w:rsidRPr="006D5B59">
        <w:rPr>
          <w:rFonts w:ascii="TH SarabunPSK" w:hAnsi="TH SarabunPSK" w:cs="TH SarabunPSK"/>
          <w:sz w:val="32"/>
          <w:szCs w:val="32"/>
          <w:cs/>
        </w:rPr>
        <w:t>) ของระบบการบริหารเงิน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Money Management</w:t>
      </w:r>
      <w:r w:rsidRPr="006D5B59">
        <w:rPr>
          <w:rFonts w:ascii="TH SarabunPSK" w:hAnsi="TH SarabunPSK" w:cs="TH SarabunPSK"/>
          <w:sz w:val="32"/>
          <w:szCs w:val="32"/>
          <w:cs/>
        </w:rPr>
        <w:t>) ทั้ง</w:t>
      </w:r>
      <w:r w:rsidRPr="006D5B59">
        <w:rPr>
          <w:rFonts w:ascii="TH SarabunPSK" w:hAnsi="TH SarabunPSK" w:cs="TH SarabunPSK"/>
          <w:sz w:val="32"/>
          <w:szCs w:val="32"/>
        </w:rPr>
        <w:t>4</w:t>
      </w:r>
      <w:r w:rsidRPr="006D5B59">
        <w:rPr>
          <w:rFonts w:ascii="TH SarabunPSK" w:hAnsi="TH SarabunPSK" w:cs="TH SarabunPSK"/>
          <w:sz w:val="32"/>
          <w:szCs w:val="32"/>
          <w:cs/>
        </w:rPr>
        <w:t>ชั้น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59">
        <w:rPr>
          <w:rFonts w:ascii="TH SarabunPSK" w:hAnsi="TH SarabunPSK" w:cs="TH SarabunPSK"/>
          <w:sz w:val="32"/>
          <w:szCs w:val="32"/>
          <w:cs/>
        </w:rPr>
        <w:t>(</w:t>
      </w:r>
      <w:r w:rsidRPr="006D5B59">
        <w:rPr>
          <w:rFonts w:ascii="TH SarabunPSK" w:hAnsi="TH SarabunPSK" w:cs="TH SarabunPSK"/>
          <w:sz w:val="32"/>
          <w:szCs w:val="32"/>
        </w:rPr>
        <w:t>Layer</w:t>
      </w:r>
      <w:r w:rsidRPr="006D5B59">
        <w:rPr>
          <w:rFonts w:ascii="TH SarabunPSK" w:hAnsi="TH SarabunPSK" w:cs="TH SarabunPSK"/>
          <w:sz w:val="32"/>
          <w:szCs w:val="32"/>
          <w:cs/>
        </w:rPr>
        <w:t>)</w:t>
      </w:r>
    </w:p>
    <w:p w14:paraId="08FDE532" w14:textId="44D68DCE" w:rsidR="00E37CE7" w:rsidRPr="00D31367" w:rsidRDefault="00376263" w:rsidP="00D3136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0AF62B" wp14:editId="7C701776">
            <wp:extent cx="5457190" cy="3936365"/>
            <wp:effectExtent l="19050" t="19050" r="10160" b="260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3936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4E58E7" w14:textId="43D9EF68" w:rsidR="00FD1824" w:rsidRDefault="00F41FDA" w:rsidP="00FD6CC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96DEA">
        <w:rPr>
          <w:rFonts w:ascii="TH SarabunPSK" w:hAnsi="TH SarabunPSK" w:cs="TH SarabunPSK"/>
          <w:b/>
          <w:bCs/>
          <w:sz w:val="32"/>
          <w:szCs w:val="32"/>
        </w:rPr>
        <w:t>90</w:t>
      </w:r>
      <w:r w:rsidR="00BF431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13999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 w:rsidR="00BF431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F431B" w:rsidRPr="006D5B59">
        <w:rPr>
          <w:rFonts w:ascii="TH SarabunPSK" w:hAnsi="TH SarabunPSK" w:cs="TH SarabunPSK"/>
          <w:sz w:val="32"/>
          <w:szCs w:val="32"/>
          <w:cs/>
        </w:rPr>
        <w:t>ผลการทำกำไร</w:t>
      </w:r>
      <w:r w:rsidR="00BF431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F431B" w:rsidRPr="006D5B59">
        <w:rPr>
          <w:rFonts w:ascii="TH SarabunPSK" w:hAnsi="TH SarabunPSK" w:cs="TH SarabunPSK"/>
          <w:sz w:val="32"/>
          <w:szCs w:val="32"/>
          <w:cs/>
        </w:rPr>
        <w:t>และขาดทุน</w:t>
      </w:r>
      <w:r w:rsidR="00BF431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F431B" w:rsidRPr="006D5B59">
        <w:rPr>
          <w:rFonts w:ascii="TH SarabunPSK" w:hAnsi="TH SarabunPSK" w:cs="TH SarabunPSK"/>
          <w:sz w:val="32"/>
          <w:szCs w:val="32"/>
          <w:cs/>
        </w:rPr>
        <w:t>ของระบบการบริหารเงิน</w:t>
      </w:r>
      <w:r w:rsidR="00471C1D" w:rsidRPr="006D5B59">
        <w:rPr>
          <w:rFonts w:ascii="TH SarabunPSK" w:hAnsi="TH SarabunPSK" w:cs="TH SarabunPSK"/>
          <w:sz w:val="32"/>
          <w:szCs w:val="32"/>
          <w:cs/>
        </w:rPr>
        <w:t>ทั้ง</w:t>
      </w:r>
      <w:r w:rsidR="00471C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F431B" w:rsidRPr="006D5B59">
        <w:rPr>
          <w:rFonts w:ascii="TH SarabunPSK" w:hAnsi="TH SarabunPSK" w:cs="TH SarabunPSK"/>
          <w:sz w:val="32"/>
          <w:szCs w:val="32"/>
        </w:rPr>
        <w:t>4</w:t>
      </w:r>
      <w:r w:rsidR="00BF431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F431B" w:rsidRPr="006D5B59">
        <w:rPr>
          <w:rFonts w:ascii="TH SarabunPSK" w:hAnsi="TH SarabunPSK" w:cs="TH SarabunPSK"/>
          <w:sz w:val="32"/>
          <w:szCs w:val="32"/>
          <w:cs/>
        </w:rPr>
        <w:t>ชั้น</w:t>
      </w:r>
    </w:p>
    <w:p w14:paraId="7BCA4323" w14:textId="5A8BE8BD" w:rsidR="004C5CBA" w:rsidRDefault="004C5CBA" w:rsidP="00296DE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A13999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="00C76B8A">
        <w:rPr>
          <w:rFonts w:ascii="TH SarabunPSK" w:hAnsi="TH SarabunPSK" w:cs="TH SarabunPSK"/>
          <w:sz w:val="32"/>
          <w:szCs w:val="32"/>
        </w:rPr>
        <w:t>Report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 แสดงถึงการขาดทุนในแต่ละชั้น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ของการบริหารเงินทุน ซึ่งแกนแนวตั้ง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จะบอกถึงจำนวนเงินที่ขาดทุนในแต่ละชั้น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ส่วนแกนแนวนอน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จะบอกถึงระยะเวลาที่ชั้น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นั้นขาดทุนว่านานเท่าไรกว่าจะทำการหากำไรมาหักลบได้ </w:t>
      </w:r>
      <w:r w:rsidR="00F45B2E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A13999">
        <w:rPr>
          <w:rFonts w:ascii="TH SarabunPSK" w:hAnsi="TH SarabunPSK" w:cs="TH SarabunPSK" w:hint="cs"/>
          <w:sz w:val="32"/>
          <w:szCs w:val="32"/>
          <w:cs/>
        </w:rPr>
        <w:t>ผลข้อมูล</w:t>
      </w:r>
      <w:r w:rsidR="00F45B2E">
        <w:rPr>
          <w:rFonts w:ascii="TH SarabunPSK" w:hAnsi="TH SarabunPSK" w:cs="TH SarabunPSK" w:hint="cs"/>
          <w:sz w:val="32"/>
          <w:szCs w:val="32"/>
          <w:cs/>
        </w:rPr>
        <w:t>เหล่านี้</w:t>
      </w:r>
      <w:r>
        <w:rPr>
          <w:rFonts w:ascii="TH SarabunPSK" w:hAnsi="TH SarabunPSK" w:cs="TH SarabunPSK" w:hint="cs"/>
          <w:sz w:val="32"/>
          <w:szCs w:val="32"/>
          <w:cs/>
        </w:rPr>
        <w:t>จะบ่งบอกถึงความเสถียรของ</w:t>
      </w:r>
      <w:r w:rsidR="00157FFA">
        <w:rPr>
          <w:rFonts w:ascii="TH SarabunPSK" w:hAnsi="TH SarabunPSK" w:cs="TH SarabunPSK"/>
          <w:sz w:val="28"/>
          <w:cs/>
        </w:rPr>
        <w:t>ระบบช่วยการซื้อขายอัตราแลกเปลี่ยนเงินตราระหว่างประเทศ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28"/>
          <w:cs/>
        </w:rPr>
        <w:t>อัตโนมัติ</w:t>
      </w:r>
      <w:r w:rsidR="00157FF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="00157FFA">
        <w:rPr>
          <w:rFonts w:ascii="TH SarabunPSK" w:hAnsi="TH SarabunPSK" w:cs="TH SarabunPSK"/>
          <w:sz w:val="32"/>
          <w:szCs w:val="32"/>
        </w:rPr>
        <w:t xml:space="preserve">EA </w:t>
      </w:r>
      <w:r w:rsidR="00157FFA">
        <w:rPr>
          <w:rFonts w:ascii="TH SarabunPSK" w:hAnsi="TH SarabunPSK" w:cs="TH SarabunPSK"/>
          <w:sz w:val="32"/>
          <w:szCs w:val="32"/>
          <w:cs/>
        </w:rPr>
        <w:t xml:space="preserve">: </w:t>
      </w:r>
      <w:r>
        <w:rPr>
          <w:rFonts w:ascii="TH SarabunPSK" w:hAnsi="TH SarabunPSK" w:cs="TH SarabunPSK"/>
          <w:sz w:val="32"/>
          <w:szCs w:val="32"/>
        </w:rPr>
        <w:t>Expert A</w:t>
      </w:r>
      <w:r w:rsidRPr="004C5CBA">
        <w:rPr>
          <w:rFonts w:ascii="TH SarabunPSK" w:hAnsi="TH SarabunPSK" w:cs="TH SarabunPSK"/>
          <w:sz w:val="32"/>
          <w:szCs w:val="32"/>
        </w:rPr>
        <w:t>dvisor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ที่ผู้ใช้ได้กำหนดขึ้น ว่าสามารถอยู่รอดในตลาดในสภาวะปัจจุบันได้ดีหรือไม่ </w:t>
      </w:r>
    </w:p>
    <w:p w14:paraId="6B528A11" w14:textId="20BFC500" w:rsidR="001E64E1" w:rsidRDefault="001E64E1" w:rsidP="001E64E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25A0A0" wp14:editId="71EF7B76">
            <wp:extent cx="3598698" cy="2743200"/>
            <wp:effectExtent l="19050" t="19050" r="20955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698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A1EEB" w14:textId="6947DF7D" w:rsidR="002954C8" w:rsidRPr="00296DEA" w:rsidRDefault="001E64E1" w:rsidP="004C5CB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1E64E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</w:t>
      </w:r>
      <w:r w:rsidR="00296DEA">
        <w:rPr>
          <w:rFonts w:ascii="TH SarabunPSK" w:hAnsi="TH SarabunPSK" w:cs="TH SarabunPSK"/>
          <w:b/>
          <w:bCs/>
          <w:sz w:val="32"/>
          <w:szCs w:val="32"/>
        </w:rPr>
        <w:t>91</w:t>
      </w:r>
      <w:r w:rsidRPr="001E64E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96DEA">
        <w:rPr>
          <w:rFonts w:ascii="TH SarabunPSK" w:hAnsi="TH SarabunPSK" w:cs="TH SarabunPSK" w:hint="cs"/>
          <w:sz w:val="32"/>
          <w:szCs w:val="32"/>
          <w:cs/>
        </w:rPr>
        <w:t>รายงานผลขาดทุนของชั้น</w:t>
      </w:r>
      <w:r w:rsidRPr="00296D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296DEA">
        <w:rPr>
          <w:rFonts w:ascii="TH SarabunPSK" w:hAnsi="TH SarabunPSK" w:cs="TH SarabunPSK"/>
          <w:sz w:val="32"/>
          <w:szCs w:val="32"/>
        </w:rPr>
        <w:t>Layer</w:t>
      </w:r>
      <w:r w:rsidRPr="00296DEA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96DEA">
        <w:rPr>
          <w:rFonts w:ascii="TH SarabunPSK" w:hAnsi="TH SarabunPSK" w:cs="TH SarabunPSK" w:hint="cs"/>
          <w:sz w:val="32"/>
          <w:szCs w:val="32"/>
          <w:cs/>
        </w:rPr>
        <w:t>ที่ 1</w:t>
      </w:r>
    </w:p>
    <w:p w14:paraId="1329B45B" w14:textId="40D29482" w:rsidR="001E64E1" w:rsidRPr="00403FE2" w:rsidRDefault="001E64E1" w:rsidP="00403FE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403FE2"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6DEA">
        <w:rPr>
          <w:rFonts w:ascii="TH SarabunPSK" w:hAnsi="TH SarabunPSK" w:cs="TH SarabunPSK"/>
          <w:sz w:val="32"/>
          <w:szCs w:val="32"/>
        </w:rPr>
        <w:t>91</w:t>
      </w:r>
      <w:r w:rsidRPr="00403FE2">
        <w:rPr>
          <w:rFonts w:ascii="TH SarabunPSK" w:hAnsi="TH SarabunPSK" w:cs="TH SarabunPSK" w:hint="cs"/>
          <w:sz w:val="32"/>
          <w:szCs w:val="32"/>
          <w:cs/>
        </w:rPr>
        <w:t xml:space="preserve"> เป็นการแสดงผลการขาดทุนของชั้น </w:t>
      </w:r>
      <w:r w:rsidRPr="00403FE2">
        <w:rPr>
          <w:rFonts w:ascii="TH SarabunPSK" w:hAnsi="TH SarabunPSK" w:cs="TH SarabunPSK"/>
          <w:sz w:val="32"/>
          <w:szCs w:val="32"/>
          <w:cs/>
        </w:rPr>
        <w:t>(</w:t>
      </w:r>
      <w:r w:rsidRPr="00403FE2">
        <w:rPr>
          <w:rFonts w:ascii="TH SarabunPSK" w:hAnsi="TH SarabunPSK" w:cs="TH SarabunPSK"/>
          <w:sz w:val="32"/>
          <w:szCs w:val="32"/>
        </w:rPr>
        <w:t>Layer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03FE2">
        <w:rPr>
          <w:rFonts w:ascii="TH SarabunPSK" w:hAnsi="TH SarabunPSK" w:cs="TH SarabunPSK"/>
          <w:sz w:val="32"/>
          <w:szCs w:val="32"/>
        </w:rPr>
        <w:t xml:space="preserve">1 </w:t>
      </w:r>
      <w:r w:rsidRPr="00403FE2">
        <w:rPr>
          <w:rFonts w:ascii="TH SarabunPSK" w:hAnsi="TH SarabunPSK" w:cs="TH SarabunPSK" w:hint="cs"/>
          <w:sz w:val="32"/>
          <w:szCs w:val="32"/>
          <w:cs/>
        </w:rPr>
        <w:t xml:space="preserve">โดยที่ </w:t>
      </w:r>
      <w:r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Pr="00403F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03FE2">
        <w:rPr>
          <w:rFonts w:ascii="TH SarabunPSK" w:hAnsi="TH SarabunPSK" w:cs="TH SarabunPSK"/>
          <w:sz w:val="32"/>
          <w:szCs w:val="32"/>
        </w:rPr>
        <w:t xml:space="preserve">EA 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403FE2">
        <w:rPr>
          <w:rFonts w:ascii="TH SarabunPSK" w:hAnsi="TH SarabunPSK" w:cs="TH SarabunPSK"/>
          <w:sz w:val="32"/>
          <w:szCs w:val="32"/>
        </w:rPr>
        <w:t>Expert Advisor</w:t>
      </w:r>
      <w:r w:rsidRPr="00403FE2">
        <w:rPr>
          <w:rFonts w:ascii="TH SarabunPSK" w:hAnsi="TH SarabunPSK" w:cs="TH SarabunPSK"/>
          <w:sz w:val="32"/>
          <w:szCs w:val="32"/>
          <w:cs/>
        </w:rPr>
        <w:t>)</w:t>
      </w:r>
      <w:r w:rsidRPr="00403FE2">
        <w:rPr>
          <w:rFonts w:ascii="TH SarabunPSK" w:hAnsi="TH SarabunPSK" w:cs="TH SarabunPSK" w:hint="cs"/>
          <w:sz w:val="32"/>
          <w:szCs w:val="32"/>
          <w:cs/>
        </w:rPr>
        <w:t xml:space="preserve"> ของผู้ใช้ไม่สามารถที่จะทำกำไรให้สามารถลบกับจำนวนเงินที่ติดลบอยู่ในชั้น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03FE2">
        <w:rPr>
          <w:rFonts w:ascii="TH SarabunPSK" w:hAnsi="TH SarabunPSK" w:cs="TH SarabunPSK"/>
          <w:sz w:val="32"/>
          <w:szCs w:val="32"/>
        </w:rPr>
        <w:t>Layer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03FE2">
        <w:rPr>
          <w:rFonts w:ascii="TH SarabunPSK" w:hAnsi="TH SarabunPSK" w:cs="TH SarabunPSK" w:hint="cs"/>
          <w:sz w:val="32"/>
          <w:szCs w:val="32"/>
          <w:cs/>
        </w:rPr>
        <w:t>นี้ได้</w:t>
      </w:r>
    </w:p>
    <w:p w14:paraId="79C8D9BB" w14:textId="02801F5F" w:rsidR="001E64E1" w:rsidRDefault="001E64E1" w:rsidP="001E64E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B117EB6" wp14:editId="0B60608C">
            <wp:extent cx="3878111" cy="2743200"/>
            <wp:effectExtent l="19050" t="19050" r="27305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111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0E2FA" w14:textId="09294852" w:rsidR="002954C8" w:rsidRPr="00296DEA" w:rsidRDefault="001E64E1" w:rsidP="001E64E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E64E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</w:t>
      </w:r>
      <w:r w:rsidR="00296DEA">
        <w:rPr>
          <w:rFonts w:ascii="TH SarabunPSK" w:hAnsi="TH SarabunPSK" w:cs="TH SarabunPSK"/>
          <w:b/>
          <w:bCs/>
          <w:sz w:val="32"/>
          <w:szCs w:val="32"/>
        </w:rPr>
        <w:t>92</w:t>
      </w:r>
      <w:r w:rsidRPr="001E64E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96DEA">
        <w:rPr>
          <w:rFonts w:ascii="TH SarabunPSK" w:hAnsi="TH SarabunPSK" w:cs="TH SarabunPSK" w:hint="cs"/>
          <w:sz w:val="32"/>
          <w:szCs w:val="32"/>
          <w:cs/>
        </w:rPr>
        <w:t>รายงานผลขาดทุนของชั้น</w:t>
      </w:r>
      <w:r w:rsidRPr="00296D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296DEA">
        <w:rPr>
          <w:rFonts w:ascii="TH SarabunPSK" w:hAnsi="TH SarabunPSK" w:cs="TH SarabunPSK"/>
          <w:sz w:val="32"/>
          <w:szCs w:val="32"/>
        </w:rPr>
        <w:t>Layer</w:t>
      </w:r>
      <w:r w:rsidRPr="00296DEA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96DEA">
        <w:rPr>
          <w:rFonts w:ascii="TH SarabunPSK" w:hAnsi="TH SarabunPSK" w:cs="TH SarabunPSK" w:hint="cs"/>
          <w:sz w:val="32"/>
          <w:szCs w:val="32"/>
          <w:cs/>
        </w:rPr>
        <w:t>ที่ 2</w:t>
      </w:r>
    </w:p>
    <w:p w14:paraId="7D7FD5CA" w14:textId="0B41FF47" w:rsidR="002954C8" w:rsidRPr="00403FE2" w:rsidRDefault="00403FE2" w:rsidP="00403FE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467761" w:rsidRPr="00403FE2"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6DEA">
        <w:rPr>
          <w:rFonts w:ascii="TH SarabunPSK" w:hAnsi="TH SarabunPSK" w:cs="TH SarabunPSK"/>
          <w:sz w:val="32"/>
          <w:szCs w:val="32"/>
        </w:rPr>
        <w:t>92</w:t>
      </w:r>
      <w:r w:rsidR="00467761" w:rsidRPr="00403FE2">
        <w:rPr>
          <w:rFonts w:ascii="TH SarabunPSK" w:hAnsi="TH SarabunPSK" w:cs="TH SarabunPSK" w:hint="cs"/>
          <w:sz w:val="32"/>
          <w:szCs w:val="32"/>
          <w:cs/>
        </w:rPr>
        <w:t xml:space="preserve"> เป็นการแสดงผลการขาดทุนของชั้น </w:t>
      </w:r>
      <w:r w:rsidR="00467761" w:rsidRPr="00403FE2">
        <w:rPr>
          <w:rFonts w:ascii="TH SarabunPSK" w:hAnsi="TH SarabunPSK" w:cs="TH SarabunPSK"/>
          <w:sz w:val="32"/>
          <w:szCs w:val="32"/>
          <w:cs/>
        </w:rPr>
        <w:t>(</w:t>
      </w:r>
      <w:r w:rsidR="00467761" w:rsidRPr="00403FE2">
        <w:rPr>
          <w:rFonts w:ascii="TH SarabunPSK" w:hAnsi="TH SarabunPSK" w:cs="TH SarabunPSK"/>
          <w:sz w:val="32"/>
          <w:szCs w:val="32"/>
        </w:rPr>
        <w:t>Layer</w:t>
      </w:r>
      <w:r w:rsidR="00467761"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467761" w:rsidRPr="00403FE2">
        <w:rPr>
          <w:rFonts w:ascii="TH SarabunPSK" w:hAnsi="TH SarabunPSK" w:cs="TH SarabunPSK"/>
          <w:sz w:val="32"/>
          <w:szCs w:val="32"/>
        </w:rPr>
        <w:t xml:space="preserve">2 </w:t>
      </w:r>
      <w:r w:rsidR="00467761" w:rsidRPr="00403FE2">
        <w:rPr>
          <w:rFonts w:ascii="TH SarabunPSK" w:hAnsi="TH SarabunPSK" w:cs="TH SarabunPSK" w:hint="cs"/>
          <w:sz w:val="32"/>
          <w:szCs w:val="32"/>
          <w:cs/>
        </w:rPr>
        <w:t>ก่อนจะมาถึงชั้น</w:t>
      </w:r>
      <w:r w:rsidR="00467761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467761" w:rsidRPr="00403FE2">
        <w:rPr>
          <w:rFonts w:ascii="TH SarabunPSK" w:hAnsi="TH SarabunPSK" w:cs="TH SarabunPSK"/>
          <w:sz w:val="32"/>
          <w:szCs w:val="32"/>
        </w:rPr>
        <w:t>Layer</w:t>
      </w:r>
      <w:r w:rsidR="00467761"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467761" w:rsidRPr="00403FE2">
        <w:rPr>
          <w:rFonts w:ascii="TH SarabunPSK" w:hAnsi="TH SarabunPSK" w:cs="TH SarabunPSK"/>
          <w:sz w:val="32"/>
          <w:szCs w:val="32"/>
        </w:rPr>
        <w:t xml:space="preserve">2 </w:t>
      </w:r>
      <w:r w:rsidR="004023CF" w:rsidRPr="00403FE2">
        <w:rPr>
          <w:rFonts w:ascii="TH SarabunPSK" w:hAnsi="TH SarabunPSK" w:cs="TH SarabunPSK" w:hint="cs"/>
          <w:sz w:val="32"/>
          <w:szCs w:val="32"/>
          <w:cs/>
        </w:rPr>
        <w:t>ก็ต้องขาดทุนในชั้น</w:t>
      </w:r>
      <w:r w:rsidR="004023CF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4023CF" w:rsidRPr="00403FE2">
        <w:rPr>
          <w:rFonts w:ascii="TH SarabunPSK" w:hAnsi="TH SarabunPSK" w:cs="TH SarabunPSK"/>
          <w:sz w:val="32"/>
          <w:szCs w:val="32"/>
        </w:rPr>
        <w:t>Layer</w:t>
      </w:r>
      <w:r w:rsidR="004023CF"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4023CF" w:rsidRPr="00403FE2">
        <w:rPr>
          <w:rFonts w:ascii="TH SarabunPSK" w:hAnsi="TH SarabunPSK" w:cs="TH SarabunPSK"/>
          <w:sz w:val="32"/>
          <w:szCs w:val="32"/>
        </w:rPr>
        <w:t xml:space="preserve">1 </w:t>
      </w:r>
      <w:r w:rsidR="004023CF" w:rsidRPr="00403FE2">
        <w:rPr>
          <w:rFonts w:ascii="TH SarabunPSK" w:hAnsi="TH SarabunPSK" w:cs="TH SarabunPSK" w:hint="cs"/>
          <w:sz w:val="32"/>
          <w:szCs w:val="32"/>
          <w:cs/>
        </w:rPr>
        <w:t>โดยที่ชั้น</w:t>
      </w:r>
      <w:r w:rsidR="004023CF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4023CF" w:rsidRPr="00403FE2">
        <w:rPr>
          <w:rFonts w:ascii="TH SarabunPSK" w:hAnsi="TH SarabunPSK" w:cs="TH SarabunPSK"/>
          <w:sz w:val="32"/>
          <w:szCs w:val="32"/>
        </w:rPr>
        <w:t>Layer</w:t>
      </w:r>
      <w:r w:rsidR="004023CF"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4023CF" w:rsidRPr="00403FE2">
        <w:rPr>
          <w:rFonts w:ascii="TH SarabunPSK" w:hAnsi="TH SarabunPSK" w:cs="TH SarabunPSK"/>
          <w:sz w:val="32"/>
          <w:szCs w:val="32"/>
        </w:rPr>
        <w:t xml:space="preserve">2 </w:t>
      </w:r>
      <w:r w:rsidR="004023CF" w:rsidRPr="00403FE2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467761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467761" w:rsidRPr="00403F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67761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467761" w:rsidRPr="00403FE2">
        <w:rPr>
          <w:rFonts w:ascii="TH SarabunPSK" w:hAnsi="TH SarabunPSK" w:cs="TH SarabunPSK"/>
          <w:sz w:val="32"/>
          <w:szCs w:val="32"/>
        </w:rPr>
        <w:t xml:space="preserve">EA </w:t>
      </w:r>
      <w:r w:rsidR="00467761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467761" w:rsidRPr="00403FE2">
        <w:rPr>
          <w:rFonts w:ascii="TH SarabunPSK" w:hAnsi="TH SarabunPSK" w:cs="TH SarabunPSK"/>
          <w:sz w:val="32"/>
          <w:szCs w:val="32"/>
        </w:rPr>
        <w:t>Expert Advisor</w:t>
      </w:r>
      <w:r w:rsidR="00467761" w:rsidRPr="00403FE2">
        <w:rPr>
          <w:rFonts w:ascii="TH SarabunPSK" w:hAnsi="TH SarabunPSK" w:cs="TH SarabunPSK"/>
          <w:sz w:val="32"/>
          <w:szCs w:val="32"/>
          <w:cs/>
        </w:rPr>
        <w:t>)</w:t>
      </w:r>
      <w:r w:rsidR="00467761" w:rsidRPr="00403FE2">
        <w:rPr>
          <w:rFonts w:ascii="TH SarabunPSK" w:hAnsi="TH SarabunPSK" w:cs="TH SarabunPSK" w:hint="cs"/>
          <w:sz w:val="32"/>
          <w:szCs w:val="32"/>
          <w:cs/>
        </w:rPr>
        <w:t xml:space="preserve"> ของผู้ใช้สามารถที่จะทำกำไรให้สามารถลบกับจำนวนเงินที่ติดลบอยู่ในชั้น</w:t>
      </w:r>
      <w:r w:rsidR="00467761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467761" w:rsidRPr="00403FE2">
        <w:rPr>
          <w:rFonts w:ascii="TH SarabunPSK" w:hAnsi="TH SarabunPSK" w:cs="TH SarabunPSK"/>
          <w:sz w:val="32"/>
          <w:szCs w:val="32"/>
        </w:rPr>
        <w:t>Layer</w:t>
      </w:r>
      <w:r w:rsidR="00467761"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467761" w:rsidRPr="00403FE2">
        <w:rPr>
          <w:rFonts w:ascii="TH SarabunPSK" w:hAnsi="TH SarabunPSK" w:cs="TH SarabunPSK" w:hint="cs"/>
          <w:sz w:val="32"/>
          <w:szCs w:val="32"/>
          <w:cs/>
        </w:rPr>
        <w:t>นี้ได้ แต่ก็โดนตัดขาดทุนอีก</w:t>
      </w:r>
      <w:r w:rsidR="004023CF" w:rsidRPr="00403FE2">
        <w:rPr>
          <w:rFonts w:ascii="TH SarabunPSK" w:hAnsi="TH SarabunPSK" w:cs="TH SarabunPSK" w:hint="cs"/>
          <w:sz w:val="32"/>
          <w:szCs w:val="32"/>
          <w:cs/>
        </w:rPr>
        <w:t>ครั้ง รูปแบบของรายงานผลข้อมูลก็เป็นดังรูปข้างบน</w:t>
      </w:r>
    </w:p>
    <w:p w14:paraId="5D212325" w14:textId="7AA92BEA" w:rsidR="004023CF" w:rsidRPr="00467761" w:rsidRDefault="004023CF" w:rsidP="004023C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326AF866" wp14:editId="0B6485F2">
            <wp:extent cx="3476625" cy="2619886"/>
            <wp:effectExtent l="19050" t="19050" r="9525" b="285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672" cy="2631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E26A8" w14:textId="5C4F314D" w:rsidR="004023CF" w:rsidRPr="00296DEA" w:rsidRDefault="004023CF" w:rsidP="004023C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E64E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</w:t>
      </w:r>
      <w:r w:rsidR="00296DEA">
        <w:rPr>
          <w:rFonts w:ascii="TH SarabunPSK" w:hAnsi="TH SarabunPSK" w:cs="TH SarabunPSK"/>
          <w:b/>
          <w:bCs/>
          <w:sz w:val="32"/>
          <w:szCs w:val="32"/>
        </w:rPr>
        <w:t>93</w:t>
      </w:r>
      <w:r w:rsidRPr="00296DEA">
        <w:rPr>
          <w:rFonts w:ascii="TH SarabunPSK" w:hAnsi="TH SarabunPSK" w:cs="TH SarabunPSK" w:hint="cs"/>
          <w:sz w:val="32"/>
          <w:szCs w:val="32"/>
          <w:cs/>
        </w:rPr>
        <w:t xml:space="preserve"> รายงานผลขาดทุนของชั้น</w:t>
      </w:r>
      <w:r w:rsidRPr="00296D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296DEA">
        <w:rPr>
          <w:rFonts w:ascii="TH SarabunPSK" w:hAnsi="TH SarabunPSK" w:cs="TH SarabunPSK"/>
          <w:sz w:val="32"/>
          <w:szCs w:val="32"/>
        </w:rPr>
        <w:t>Layer</w:t>
      </w:r>
      <w:r w:rsidRPr="00296DEA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96DEA">
        <w:rPr>
          <w:rFonts w:ascii="TH SarabunPSK" w:hAnsi="TH SarabunPSK" w:cs="TH SarabunPSK" w:hint="cs"/>
          <w:sz w:val="32"/>
          <w:szCs w:val="32"/>
          <w:cs/>
        </w:rPr>
        <w:t>ที่ 3</w:t>
      </w:r>
    </w:p>
    <w:p w14:paraId="306B03C9" w14:textId="15A963FB" w:rsidR="004023CF" w:rsidRPr="00403FE2" w:rsidRDefault="004023CF" w:rsidP="00403FE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03FE2"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6DEA">
        <w:rPr>
          <w:rFonts w:ascii="TH SarabunPSK" w:hAnsi="TH SarabunPSK" w:cs="TH SarabunPSK"/>
          <w:sz w:val="32"/>
          <w:szCs w:val="32"/>
        </w:rPr>
        <w:t>93</w:t>
      </w:r>
      <w:r w:rsidRPr="00403FE2">
        <w:rPr>
          <w:rFonts w:ascii="TH SarabunPSK" w:hAnsi="TH SarabunPSK" w:cs="TH SarabunPSK" w:hint="cs"/>
          <w:sz w:val="32"/>
          <w:szCs w:val="32"/>
          <w:cs/>
        </w:rPr>
        <w:t xml:space="preserve"> ก่อนจะมาถึงชั้น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03FE2">
        <w:rPr>
          <w:rFonts w:ascii="TH SarabunPSK" w:hAnsi="TH SarabunPSK" w:cs="TH SarabunPSK"/>
          <w:sz w:val="32"/>
          <w:szCs w:val="32"/>
        </w:rPr>
        <w:t>Layer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03FE2">
        <w:rPr>
          <w:rFonts w:ascii="TH SarabunPSK" w:hAnsi="TH SarabunPSK" w:cs="TH SarabunPSK"/>
          <w:sz w:val="32"/>
          <w:szCs w:val="32"/>
        </w:rPr>
        <w:t xml:space="preserve">3 </w:t>
      </w:r>
      <w:r w:rsidRPr="00403FE2">
        <w:rPr>
          <w:rFonts w:ascii="TH SarabunPSK" w:hAnsi="TH SarabunPSK" w:cs="TH SarabunPSK" w:hint="cs"/>
          <w:sz w:val="32"/>
          <w:szCs w:val="32"/>
          <w:cs/>
        </w:rPr>
        <w:t>ก็ต้องขาดทุนในชั้น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03FE2">
        <w:rPr>
          <w:rFonts w:ascii="TH SarabunPSK" w:hAnsi="TH SarabunPSK" w:cs="TH SarabunPSK"/>
          <w:sz w:val="32"/>
          <w:szCs w:val="32"/>
        </w:rPr>
        <w:t>Layer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03FE2">
        <w:rPr>
          <w:rFonts w:ascii="TH SarabunPSK" w:hAnsi="TH SarabunPSK" w:cs="TH SarabunPSK"/>
          <w:sz w:val="32"/>
          <w:szCs w:val="32"/>
        </w:rPr>
        <w:t xml:space="preserve">2 </w:t>
      </w:r>
      <w:r w:rsidRPr="00403FE2">
        <w:rPr>
          <w:rFonts w:ascii="TH SarabunPSK" w:hAnsi="TH SarabunPSK" w:cs="TH SarabunPSK" w:hint="cs"/>
          <w:sz w:val="32"/>
          <w:szCs w:val="32"/>
          <w:cs/>
        </w:rPr>
        <w:t>โดยรูปนี้</w:t>
      </w:r>
      <w:r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Pr="00403F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03FE2">
        <w:rPr>
          <w:rFonts w:ascii="TH SarabunPSK" w:hAnsi="TH SarabunPSK" w:cs="TH SarabunPSK"/>
          <w:sz w:val="32"/>
          <w:szCs w:val="32"/>
        </w:rPr>
        <w:t xml:space="preserve">EA 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403FE2">
        <w:rPr>
          <w:rFonts w:ascii="TH SarabunPSK" w:hAnsi="TH SarabunPSK" w:cs="TH SarabunPSK"/>
          <w:sz w:val="32"/>
          <w:szCs w:val="32"/>
        </w:rPr>
        <w:t>Expert Advisor</w:t>
      </w:r>
      <w:r w:rsidRPr="00403FE2">
        <w:rPr>
          <w:rFonts w:ascii="TH SarabunPSK" w:hAnsi="TH SarabunPSK" w:cs="TH SarabunPSK"/>
          <w:sz w:val="32"/>
          <w:szCs w:val="32"/>
          <w:cs/>
        </w:rPr>
        <w:t>)</w:t>
      </w:r>
      <w:r w:rsidRPr="00403FE2">
        <w:rPr>
          <w:rFonts w:ascii="TH SarabunPSK" w:hAnsi="TH SarabunPSK" w:cs="TH SarabunPSK" w:hint="cs"/>
          <w:sz w:val="32"/>
          <w:szCs w:val="32"/>
          <w:cs/>
        </w:rPr>
        <w:t xml:space="preserve"> ของผู้ใช้เกิดการตัดขาดทุนในชั้น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03FE2">
        <w:rPr>
          <w:rFonts w:ascii="TH SarabunPSK" w:hAnsi="TH SarabunPSK" w:cs="TH SarabunPSK"/>
          <w:sz w:val="32"/>
          <w:szCs w:val="32"/>
        </w:rPr>
        <w:t>Layer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03FE2">
        <w:rPr>
          <w:rFonts w:ascii="TH SarabunPSK" w:hAnsi="TH SarabunPSK" w:cs="TH SarabunPSK"/>
          <w:sz w:val="32"/>
          <w:szCs w:val="32"/>
        </w:rPr>
        <w:t>3</w:t>
      </w:r>
      <w:r w:rsidRPr="00403FE2">
        <w:rPr>
          <w:rFonts w:ascii="TH SarabunPSK" w:hAnsi="TH SarabunPSK" w:cs="TH SarabunPSK" w:hint="cs"/>
          <w:sz w:val="32"/>
          <w:szCs w:val="32"/>
          <w:cs/>
        </w:rPr>
        <w:t xml:space="preserve"> แต่ก็สามารถแก้</w:t>
      </w:r>
      <w:r w:rsidR="00403FE2" w:rsidRPr="00403FE2">
        <w:rPr>
          <w:rFonts w:ascii="TH SarabunPSK" w:hAnsi="TH SarabunPSK" w:cs="TH SarabunPSK" w:hint="cs"/>
          <w:sz w:val="32"/>
          <w:szCs w:val="32"/>
          <w:cs/>
        </w:rPr>
        <w:t>ไขได้ก่อนจะโดนตัดขาดทุนอีกครั้งหนึ่งก่อนที่ระบบ</w:t>
      </w:r>
      <w:r w:rsidR="00403FE2" w:rsidRPr="00403FE2">
        <w:rPr>
          <w:rFonts w:ascii="TH SarabunPSK" w:hAnsi="TH SarabunPSK" w:cs="TH SarabunPSK"/>
          <w:sz w:val="32"/>
          <w:szCs w:val="32"/>
          <w:cs/>
        </w:rPr>
        <w:t>ช่วยการซื้อขายอัตราแลกเปลี่ยนเงินตราระหว่างประเทศ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403FE2" w:rsidRPr="00403FE2">
        <w:rPr>
          <w:rFonts w:ascii="TH SarabunPSK" w:hAnsi="TH SarabunPSK" w:cs="TH SarabunPSK" w:hint="cs"/>
          <w:sz w:val="32"/>
          <w:szCs w:val="32"/>
          <w:cs/>
        </w:rPr>
        <w:t xml:space="preserve"> ของผู้ใช้ไม่สามารถแก้ไขเงินที่ติดลบในชั้น</w:t>
      </w:r>
      <w:r w:rsidR="00403FE2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403FE2" w:rsidRPr="00403FE2">
        <w:rPr>
          <w:rFonts w:ascii="TH SarabunPSK" w:hAnsi="TH SarabunPSK" w:cs="TH SarabunPSK"/>
          <w:sz w:val="32"/>
          <w:szCs w:val="32"/>
        </w:rPr>
        <w:t>Layer</w:t>
      </w:r>
      <w:r w:rsidR="00403FE2"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403FE2" w:rsidRPr="00403FE2">
        <w:rPr>
          <w:rFonts w:ascii="TH SarabunPSK" w:hAnsi="TH SarabunPSK" w:cs="TH SarabunPSK"/>
          <w:sz w:val="32"/>
          <w:szCs w:val="32"/>
        </w:rPr>
        <w:t>3</w:t>
      </w:r>
      <w:r w:rsidR="00403FE2" w:rsidRPr="00403FE2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14:paraId="41D2FF56" w14:textId="44810439" w:rsidR="00403FE2" w:rsidRPr="004023CF" w:rsidRDefault="00403FE2" w:rsidP="00403FE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5CE5FBDB" wp14:editId="2A735966">
            <wp:extent cx="3457575" cy="2593181"/>
            <wp:effectExtent l="19050" t="19050" r="9525" b="171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642" cy="2598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A003A" w14:textId="0B9644BA" w:rsidR="00403FE2" w:rsidRPr="00296DEA" w:rsidRDefault="00403FE2" w:rsidP="00403FE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E64E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</w:t>
      </w:r>
      <w:r w:rsidR="00296DEA">
        <w:rPr>
          <w:rFonts w:ascii="TH SarabunPSK" w:hAnsi="TH SarabunPSK" w:cs="TH SarabunPSK"/>
          <w:b/>
          <w:bCs/>
          <w:sz w:val="32"/>
          <w:szCs w:val="32"/>
        </w:rPr>
        <w:t>94</w:t>
      </w:r>
      <w:r w:rsidRPr="00296DEA">
        <w:rPr>
          <w:rFonts w:ascii="TH SarabunPSK" w:hAnsi="TH SarabunPSK" w:cs="TH SarabunPSK" w:hint="cs"/>
          <w:sz w:val="32"/>
          <w:szCs w:val="32"/>
          <w:cs/>
        </w:rPr>
        <w:t xml:space="preserve"> รายงานผลขาดทุนของชั้น</w:t>
      </w:r>
      <w:r w:rsidRPr="00296D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296DEA">
        <w:rPr>
          <w:rFonts w:ascii="TH SarabunPSK" w:hAnsi="TH SarabunPSK" w:cs="TH SarabunPSK"/>
          <w:sz w:val="32"/>
          <w:szCs w:val="32"/>
        </w:rPr>
        <w:t>Layer</w:t>
      </w:r>
      <w:r w:rsidRPr="00296DEA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96DEA">
        <w:rPr>
          <w:rFonts w:ascii="TH SarabunPSK" w:hAnsi="TH SarabunPSK" w:cs="TH SarabunPSK" w:hint="cs"/>
          <w:sz w:val="32"/>
          <w:szCs w:val="32"/>
          <w:cs/>
        </w:rPr>
        <w:t>ที่ 4</w:t>
      </w:r>
    </w:p>
    <w:p w14:paraId="4415C4FF" w14:textId="3E6E50BF" w:rsidR="00403FE2" w:rsidRPr="00403FE2" w:rsidRDefault="00403FE2" w:rsidP="00296DE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Pr="00403FE2">
        <w:rPr>
          <w:rFonts w:ascii="TH SarabunPSK" w:hAnsi="TH SarabunPSK" w:cs="TH SarabunPSK" w:hint="cs"/>
          <w:sz w:val="32"/>
          <w:szCs w:val="32"/>
          <w:cs/>
        </w:rPr>
        <w:t>จากรูปที่ 4</w:t>
      </w:r>
      <w:r w:rsidR="00296DEA">
        <w:rPr>
          <w:rFonts w:ascii="TH SarabunPSK" w:hAnsi="TH SarabunPSK" w:cs="TH SarabunPSK"/>
          <w:sz w:val="32"/>
          <w:szCs w:val="32"/>
        </w:rPr>
        <w:t>.94</w:t>
      </w:r>
      <w:r w:rsidRPr="00403FE2">
        <w:rPr>
          <w:rFonts w:ascii="TH SarabunPSK" w:hAnsi="TH SarabunPSK" w:cs="TH SarabunPSK" w:hint="cs"/>
          <w:sz w:val="32"/>
          <w:szCs w:val="32"/>
          <w:cs/>
        </w:rPr>
        <w:t xml:space="preserve"> เป็นชั้น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03FE2">
        <w:rPr>
          <w:rFonts w:ascii="TH SarabunPSK" w:hAnsi="TH SarabunPSK" w:cs="TH SarabunPSK"/>
          <w:sz w:val="32"/>
          <w:szCs w:val="32"/>
        </w:rPr>
        <w:t>Layer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03FE2">
        <w:rPr>
          <w:rFonts w:ascii="TH SarabunPSK" w:hAnsi="TH SarabunPSK" w:cs="TH SarabunPSK" w:hint="cs"/>
          <w:sz w:val="32"/>
          <w:szCs w:val="32"/>
          <w:cs/>
        </w:rPr>
        <w:t>สุดท้ายของ</w:t>
      </w:r>
      <w:r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Pr="00403F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03FE2">
        <w:rPr>
          <w:rFonts w:ascii="TH SarabunPSK" w:hAnsi="TH SarabunPSK" w:cs="TH SarabunPSK"/>
          <w:sz w:val="32"/>
          <w:szCs w:val="32"/>
        </w:rPr>
        <w:t xml:space="preserve">EA 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403FE2">
        <w:rPr>
          <w:rFonts w:ascii="TH SarabunPSK" w:hAnsi="TH SarabunPSK" w:cs="TH SarabunPSK"/>
          <w:sz w:val="32"/>
          <w:szCs w:val="32"/>
        </w:rPr>
        <w:t>Expert Advisor</w:t>
      </w:r>
      <w:r w:rsidRPr="00403FE2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โดยที่ถ้าชั้นนี้เกิดการขาดทุน</w:t>
      </w:r>
      <w:r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4D6CE3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Pr="00403F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03FE2">
        <w:rPr>
          <w:rFonts w:ascii="TH SarabunPSK" w:hAnsi="TH SarabunPSK" w:cs="TH SarabunPSK"/>
          <w:sz w:val="32"/>
          <w:szCs w:val="32"/>
        </w:rPr>
        <w:t xml:space="preserve">EA 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403FE2">
        <w:rPr>
          <w:rFonts w:ascii="TH SarabunPSK" w:hAnsi="TH SarabunPSK" w:cs="TH SarabunPSK"/>
          <w:sz w:val="32"/>
          <w:szCs w:val="32"/>
        </w:rPr>
        <w:t>Expert Advisor</w:t>
      </w:r>
      <w:r w:rsidRPr="00403FE2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ไม่สามารถส่งคำสั่งการซื้อขายได้และนั่นก็อาจจะหมายความว่าระบบที่ใช้อยู่ขณะนี้ไม่สามารถอยู่ในสภาวะของตลาดปัจจุบันได้</w:t>
      </w:r>
    </w:p>
    <w:p w14:paraId="4BB55010" w14:textId="701EF45E" w:rsidR="00EA3799" w:rsidRDefault="004455D3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EA3799">
        <w:rPr>
          <w:rFonts w:ascii="TH SarabunPSK" w:hAnsi="TH SarabunPSK" w:cs="TH SarabunPSK"/>
          <w:sz w:val="32"/>
          <w:szCs w:val="32"/>
        </w:rPr>
        <w:t>2</w:t>
      </w:r>
      <w:r w:rsidR="00EA3799">
        <w:rPr>
          <w:rFonts w:ascii="TH SarabunPSK" w:hAnsi="TH SarabunPSK" w:cs="TH SarabunPSK"/>
          <w:sz w:val="32"/>
          <w:szCs w:val="32"/>
          <w:cs/>
        </w:rPr>
        <w:t>)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13999">
        <w:rPr>
          <w:rFonts w:ascii="TH SarabunPSK" w:hAnsi="TH SarabunPSK" w:cs="TH SarabunPSK" w:hint="cs"/>
          <w:sz w:val="32"/>
          <w:szCs w:val="32"/>
          <w:cs/>
        </w:rPr>
        <w:t xml:space="preserve">รายงานผลข้อมูล 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(</w:t>
      </w:r>
      <w:r w:rsidR="00C76B8A">
        <w:rPr>
          <w:rFonts w:ascii="TH SarabunPSK" w:hAnsi="TH SarabunPSK" w:cs="TH SarabunPSK"/>
          <w:sz w:val="32"/>
          <w:szCs w:val="32"/>
        </w:rPr>
        <w:t>Report</w:t>
      </w:r>
      <w:r w:rsidR="00EA3799" w:rsidRPr="006D5B59">
        <w:rPr>
          <w:rFonts w:ascii="TH SarabunPSK" w:hAnsi="TH SarabunPSK" w:cs="TH SarabunPSK"/>
          <w:sz w:val="32"/>
          <w:szCs w:val="32"/>
          <w:cs/>
        </w:rPr>
        <w:t>) ผลการซื้อขายรวม</w:t>
      </w:r>
    </w:p>
    <w:p w14:paraId="05CD4DDB" w14:textId="3A0084CA" w:rsidR="00E37CE7" w:rsidRDefault="00295711" w:rsidP="00E37CE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C62DC9C" wp14:editId="263978A5">
            <wp:extent cx="5303520" cy="2644972"/>
            <wp:effectExtent l="19050" t="19050" r="11430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44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308E72" w14:textId="2C922A9A" w:rsidR="00FD1824" w:rsidRDefault="00F41FDA" w:rsidP="00FD6CC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B4EE7">
        <w:rPr>
          <w:rFonts w:ascii="TH SarabunPSK" w:hAnsi="TH SarabunPSK" w:cs="TH SarabunPSK"/>
          <w:b/>
          <w:bCs/>
          <w:sz w:val="32"/>
          <w:szCs w:val="32"/>
        </w:rPr>
        <w:t>95</w:t>
      </w:r>
      <w:r w:rsidR="008A48A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E5BB9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 w:rsidR="008A48AF" w:rsidRPr="006D5B59">
        <w:rPr>
          <w:rFonts w:ascii="TH SarabunPSK" w:hAnsi="TH SarabunPSK" w:cs="TH SarabunPSK"/>
          <w:sz w:val="32"/>
          <w:szCs w:val="32"/>
          <w:cs/>
        </w:rPr>
        <w:t>การซื้อขายรวม</w:t>
      </w:r>
    </w:p>
    <w:p w14:paraId="51D5749E" w14:textId="5F553254" w:rsidR="00673F01" w:rsidRDefault="00F45B2E" w:rsidP="00DB4EE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4E5BB9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การซื้อขายรวม จะแสดงผลกำไร ขาดทุน หรือการเคลื่อนไหวของเงินทุนทั้งหมดผ่าน</w:t>
      </w:r>
      <w:r w:rsidR="0053582C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76B8A">
        <w:rPr>
          <w:rFonts w:ascii="TH SarabunPSK" w:hAnsi="TH SarabunPSK" w:cs="TH SarabunPSK"/>
          <w:sz w:val="32"/>
          <w:szCs w:val="32"/>
        </w:rPr>
        <w:t>Report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เดียว โดยแกนแนวนอน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จะแสดงวันเวลา และแกนแนวตั้ง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จะแสดงจำนวนเงินที่ได้กำไร </w:t>
      </w:r>
      <w:r w:rsidR="00616DC5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BE5149">
        <w:rPr>
          <w:rFonts w:ascii="TH SarabunPSK" w:hAnsi="TH SarabunPSK" w:cs="TH SarabunPSK" w:hint="cs"/>
          <w:sz w:val="32"/>
          <w:szCs w:val="32"/>
          <w:cs/>
        </w:rPr>
        <w:t>ช่วยให้</w:t>
      </w:r>
      <w:r w:rsidR="00616DC5">
        <w:rPr>
          <w:rFonts w:ascii="TH SarabunPSK" w:hAnsi="TH SarabunPSK" w:cs="TH SarabunPSK" w:hint="cs"/>
          <w:sz w:val="32"/>
          <w:szCs w:val="32"/>
          <w:cs/>
        </w:rPr>
        <w:t>ผู้ใช้สามารถนำ</w:t>
      </w:r>
      <w:r w:rsidR="0053582C">
        <w:rPr>
          <w:rFonts w:ascii="TH SarabunPSK" w:hAnsi="TH SarabunPSK" w:cs="TH SarabunPSK" w:hint="cs"/>
          <w:sz w:val="32"/>
          <w:szCs w:val="32"/>
          <w:cs/>
        </w:rPr>
        <w:t>ผล</w:t>
      </w:r>
      <w:r w:rsidR="00616DC5">
        <w:rPr>
          <w:rFonts w:ascii="TH SarabunPSK" w:hAnsi="TH SarabunPSK" w:cs="TH SarabunPSK" w:hint="cs"/>
          <w:sz w:val="32"/>
          <w:szCs w:val="32"/>
          <w:cs/>
        </w:rPr>
        <w:t xml:space="preserve">นี้ ไปวิเคราะห์หาปัญหาของระบบเดิมที่ใช้อยู่ และทำการหาวิธีแก้ โดยอาจจะทำการเพิ่มจุดตัดขาดทุน </w:t>
      </w:r>
      <w:r w:rsidR="00616DC5">
        <w:rPr>
          <w:rFonts w:ascii="TH SarabunPSK" w:hAnsi="TH SarabunPSK" w:cs="TH SarabunPSK"/>
          <w:sz w:val="32"/>
          <w:szCs w:val="32"/>
          <w:cs/>
        </w:rPr>
        <w:t>(</w:t>
      </w:r>
      <w:r w:rsidR="00616DC5">
        <w:rPr>
          <w:rFonts w:ascii="TH SarabunPSK" w:hAnsi="TH SarabunPSK" w:cs="TH SarabunPSK"/>
          <w:sz w:val="32"/>
          <w:szCs w:val="32"/>
        </w:rPr>
        <w:t>Stoplpss</w:t>
      </w:r>
      <w:r w:rsidR="00616DC5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616DC5">
        <w:rPr>
          <w:rFonts w:ascii="TH SarabunPSK" w:hAnsi="TH SarabunPSK" w:cs="TH SarabunPSK" w:hint="cs"/>
          <w:sz w:val="32"/>
          <w:szCs w:val="32"/>
          <w:cs/>
        </w:rPr>
        <w:t>หรือการปรับแต่งค่าเครื่องมือบ่งชี้</w:t>
      </w:r>
      <w:r w:rsidR="00616DC5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16DC5">
        <w:rPr>
          <w:rFonts w:ascii="TH SarabunPSK" w:hAnsi="TH SarabunPSK" w:cs="TH SarabunPSK"/>
          <w:sz w:val="32"/>
          <w:szCs w:val="32"/>
        </w:rPr>
        <w:t>Indicator</w:t>
      </w:r>
      <w:r w:rsidR="00616DC5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616DC5">
        <w:rPr>
          <w:rFonts w:ascii="TH SarabunPSK" w:hAnsi="TH SarabunPSK" w:cs="TH SarabunPSK" w:hint="cs"/>
          <w:sz w:val="32"/>
          <w:szCs w:val="32"/>
          <w:cs/>
        </w:rPr>
        <w:t>ให้มีค่าเพิ่มขึ้นหรือลดลงจากเดิม เพื่อให้ผลประกอบการของระบบดีขึ้นกว่าระบบเดิม</w:t>
      </w:r>
    </w:p>
    <w:p w14:paraId="30EED02E" w14:textId="1B3E1445" w:rsidR="00295711" w:rsidRDefault="00DB4EE7" w:rsidP="002957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7A5FA55" wp14:editId="05D61C93">
            <wp:extent cx="3566160" cy="2553545"/>
            <wp:effectExtent l="19050" t="19050" r="15240" b="18415"/>
            <wp:docPr id="37" name="Picture 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553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95711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7F09C6" wp14:editId="0212E396">
                <wp:simplePos x="0" y="0"/>
                <wp:positionH relativeFrom="page">
                  <wp:posOffset>2533650</wp:posOffset>
                </wp:positionH>
                <wp:positionV relativeFrom="page">
                  <wp:posOffset>6753225</wp:posOffset>
                </wp:positionV>
                <wp:extent cx="2924175" cy="466725"/>
                <wp:effectExtent l="0" t="0" r="0" b="952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175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2FCCA" id="Rectangle 38" o:spid="_x0000_s1026" style="position:absolute;margin-left:199.5pt;margin-top:531.75pt;width:230.25pt;height:36.75pt;z-index:251672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" filled="f" stroked="f">
                <w10:wrap anchorx="page" anchory="page"/>
              </v:rect>
            </w:pict>
          </mc:Fallback>
        </mc:AlternateContent>
      </w:r>
    </w:p>
    <w:p w14:paraId="66BC9FAB" w14:textId="57A3CCD0" w:rsidR="00295711" w:rsidRPr="00DB4EE7" w:rsidRDefault="00295711" w:rsidP="002957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9571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</w:t>
      </w:r>
      <w:r w:rsidR="00DB4EE7">
        <w:rPr>
          <w:rFonts w:ascii="TH SarabunPSK" w:hAnsi="TH SarabunPSK" w:cs="TH SarabunPSK"/>
          <w:b/>
          <w:bCs/>
          <w:sz w:val="32"/>
          <w:szCs w:val="32"/>
        </w:rPr>
        <w:t>96</w:t>
      </w:r>
      <w:r w:rsidRPr="00295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4EE7">
        <w:rPr>
          <w:rFonts w:ascii="TH SarabunPSK" w:hAnsi="TH SarabunPSK" w:cs="TH SarabunPSK" w:hint="cs"/>
          <w:sz w:val="32"/>
          <w:szCs w:val="32"/>
          <w:cs/>
        </w:rPr>
        <w:t>รายละเอียดผลการซื้อขายทั้งหมด</w:t>
      </w:r>
    </w:p>
    <w:p w14:paraId="1AB45DE1" w14:textId="731865DE" w:rsidR="00D84CAA" w:rsidRPr="000D0A2F" w:rsidRDefault="00295711" w:rsidP="006C537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</w:t>
      </w:r>
      <w:r w:rsidR="00DB4EE7">
        <w:rPr>
          <w:rFonts w:ascii="TH SarabunPSK" w:hAnsi="TH SarabunPSK" w:cs="TH SarabunPSK" w:hint="cs"/>
          <w:sz w:val="32"/>
          <w:szCs w:val="32"/>
          <w:cs/>
        </w:rPr>
        <w:t xml:space="preserve"> 4.</w:t>
      </w:r>
      <w:r w:rsidR="00DB4EE7">
        <w:rPr>
          <w:rFonts w:ascii="TH SarabunPSK" w:hAnsi="TH SarabunPSK" w:cs="TH SarabunPSK"/>
          <w:sz w:val="32"/>
          <w:szCs w:val="32"/>
        </w:rPr>
        <w:t>96</w:t>
      </w:r>
      <w:r w:rsidR="000D0A2F">
        <w:rPr>
          <w:rFonts w:ascii="TH SarabunPSK" w:hAnsi="TH SarabunPSK" w:cs="TH SarabunPSK"/>
          <w:sz w:val="32"/>
          <w:szCs w:val="32"/>
        </w:rPr>
        <w:t xml:space="preserve"> </w:t>
      </w:r>
      <w:r w:rsidR="000D0A2F">
        <w:rPr>
          <w:rFonts w:ascii="TH SarabunPSK" w:hAnsi="TH SarabunPSK" w:cs="TH SarabunPSK" w:hint="cs"/>
          <w:sz w:val="32"/>
          <w:szCs w:val="32"/>
          <w:cs/>
        </w:rPr>
        <w:t xml:space="preserve">ในกรอบที่ 1 เป็นค่าที่บอกถึงจำนวนเงินในขณะนั้น ว่ามีค่าน้อยลงจากเดิมหรือไม่ ในกรณีที่มีเงินเกินจากเงินต้นค่าร้อยละของเงินต้นจะไม่เปลี่ยนแปลง จะเปลี่ยนแปลงเฉพาะเมื่อมีเงินน้อยกว่าเงินต้นที่มีอยู่ตอนแรกเท่านั้น กรอบที่ 2 เป็นค่าบอกจำนวนเงินต้น </w:t>
      </w:r>
      <w:r w:rsidR="000D0A2F">
        <w:rPr>
          <w:rFonts w:ascii="TH SarabunPSK" w:hAnsi="TH SarabunPSK" w:cs="TH SarabunPSK"/>
          <w:sz w:val="32"/>
          <w:szCs w:val="32"/>
        </w:rPr>
        <w:t xml:space="preserve">(AccountsMoney) </w:t>
      </w:r>
      <w:r w:rsidR="000D0A2F">
        <w:rPr>
          <w:rFonts w:ascii="TH SarabunPSK" w:hAnsi="TH SarabunPSK" w:cs="TH SarabunPSK" w:hint="cs"/>
          <w:sz w:val="32"/>
          <w:szCs w:val="32"/>
          <w:cs/>
        </w:rPr>
        <w:t>และจำนวนเงินสุทธิขณะนั้น</w:t>
      </w:r>
      <w:r w:rsidR="000D0A2F">
        <w:rPr>
          <w:rFonts w:ascii="TH SarabunPSK" w:hAnsi="TH SarabunPSK" w:cs="TH SarabunPSK"/>
          <w:sz w:val="32"/>
          <w:szCs w:val="32"/>
        </w:rPr>
        <w:t xml:space="preserve"> (AccountsBalance) </w:t>
      </w:r>
      <w:r w:rsidR="000D0A2F">
        <w:rPr>
          <w:rFonts w:ascii="TH SarabunPSK" w:hAnsi="TH SarabunPSK" w:cs="TH SarabunPSK" w:hint="cs"/>
          <w:sz w:val="32"/>
          <w:szCs w:val="32"/>
          <w:cs/>
        </w:rPr>
        <w:t>กรอบที่ 3 เป็นค่าของจำนวนคำสั่งการซื้อขายทั้งหมด</w:t>
      </w:r>
      <w:r w:rsidR="000D0A2F">
        <w:rPr>
          <w:rFonts w:ascii="TH SarabunPSK" w:hAnsi="TH SarabunPSK" w:cs="TH SarabunPSK"/>
          <w:sz w:val="32"/>
          <w:szCs w:val="32"/>
        </w:rPr>
        <w:t xml:space="preserve"> (OrdersTotal) </w:t>
      </w:r>
      <w:r w:rsidR="000D0A2F">
        <w:rPr>
          <w:rFonts w:ascii="TH SarabunPSK" w:hAnsi="TH SarabunPSK" w:cs="TH SarabunPSK" w:hint="cs"/>
          <w:sz w:val="32"/>
          <w:szCs w:val="32"/>
          <w:cs/>
        </w:rPr>
        <w:t xml:space="preserve">คำสั่งการซื้อ </w:t>
      </w:r>
      <w:r w:rsidR="000D0A2F">
        <w:rPr>
          <w:rFonts w:ascii="TH SarabunPSK" w:hAnsi="TH SarabunPSK" w:cs="TH SarabunPSK"/>
          <w:sz w:val="32"/>
          <w:szCs w:val="32"/>
        </w:rPr>
        <w:t>(OrdersBuy)</w:t>
      </w:r>
      <w:r w:rsidR="000D0A2F">
        <w:rPr>
          <w:rFonts w:ascii="TH SarabunPSK" w:hAnsi="TH SarabunPSK" w:cs="TH SarabunPSK" w:hint="cs"/>
          <w:sz w:val="32"/>
          <w:szCs w:val="32"/>
          <w:cs/>
        </w:rPr>
        <w:t xml:space="preserve"> คำสั่งการขาย </w:t>
      </w:r>
      <w:r w:rsidR="000D0A2F">
        <w:rPr>
          <w:rFonts w:ascii="TH SarabunPSK" w:hAnsi="TH SarabunPSK" w:cs="TH SarabunPSK"/>
          <w:sz w:val="32"/>
          <w:szCs w:val="32"/>
        </w:rPr>
        <w:t xml:space="preserve">(OrdersSell) </w:t>
      </w:r>
      <w:r w:rsidR="000D0A2F">
        <w:rPr>
          <w:rFonts w:ascii="TH SarabunPSK" w:hAnsi="TH SarabunPSK" w:cs="TH SarabunPSK" w:hint="cs"/>
          <w:sz w:val="32"/>
          <w:szCs w:val="32"/>
          <w:cs/>
        </w:rPr>
        <w:t xml:space="preserve">จำนวนคำสั่งการซื้อขายที่ชนะ </w:t>
      </w:r>
      <w:r w:rsidR="000D0A2F">
        <w:rPr>
          <w:rFonts w:ascii="TH SarabunPSK" w:hAnsi="TH SarabunPSK" w:cs="TH SarabunPSK"/>
          <w:sz w:val="32"/>
          <w:szCs w:val="32"/>
        </w:rPr>
        <w:t>(Win)</w:t>
      </w:r>
      <w:r w:rsidR="000D0A2F">
        <w:rPr>
          <w:rFonts w:ascii="TH SarabunPSK" w:hAnsi="TH SarabunPSK" w:cs="TH SarabunPSK" w:hint="cs"/>
          <w:sz w:val="32"/>
          <w:szCs w:val="32"/>
          <w:cs/>
        </w:rPr>
        <w:t xml:space="preserve"> จำนวนคำสั่งซื้อขายที่แพ้</w:t>
      </w:r>
      <w:r w:rsidR="000D0A2F">
        <w:rPr>
          <w:rFonts w:ascii="TH SarabunPSK" w:hAnsi="TH SarabunPSK" w:cs="TH SarabunPSK"/>
          <w:sz w:val="32"/>
          <w:szCs w:val="32"/>
        </w:rPr>
        <w:t xml:space="preserve"> (Loss)</w:t>
      </w:r>
      <w:r w:rsidR="000D0A2F">
        <w:rPr>
          <w:rFonts w:ascii="TH SarabunPSK" w:hAnsi="TH SarabunPSK" w:cs="TH SarabunPSK" w:hint="cs"/>
          <w:sz w:val="32"/>
          <w:szCs w:val="32"/>
          <w:cs/>
        </w:rPr>
        <w:t xml:space="preserve"> ร้อยละของคำสั่งซ้อขายที่ชนะ </w:t>
      </w:r>
      <w:r w:rsidR="000D0A2F">
        <w:rPr>
          <w:rFonts w:ascii="TH SarabunPSK" w:hAnsi="TH SarabunPSK" w:cs="TH SarabunPSK"/>
          <w:sz w:val="32"/>
          <w:szCs w:val="32"/>
        </w:rPr>
        <w:t>(Win Rate)</w:t>
      </w:r>
      <w:r w:rsidR="000D0A2F">
        <w:rPr>
          <w:rFonts w:ascii="TH SarabunPSK" w:hAnsi="TH SarabunPSK" w:cs="TH SarabunPSK" w:hint="cs"/>
          <w:sz w:val="32"/>
          <w:szCs w:val="32"/>
          <w:cs/>
        </w:rPr>
        <w:t xml:space="preserve"> กรอบที่ 4 เกี่ยวกับเงินที่ได้กำไรหรือขาดทุนโดยที่จะมีค่าเงินสำรอง</w:t>
      </w:r>
      <w:r w:rsidR="000D0A2F">
        <w:rPr>
          <w:rFonts w:ascii="TH SarabunPSK" w:hAnsi="TH SarabunPSK" w:cs="TH SarabunPSK"/>
          <w:sz w:val="32"/>
          <w:szCs w:val="32"/>
        </w:rPr>
        <w:t xml:space="preserve"> (Buffer) </w:t>
      </w:r>
      <w:r w:rsidR="000D0A2F">
        <w:rPr>
          <w:rFonts w:ascii="TH SarabunPSK" w:hAnsi="TH SarabunPSK" w:cs="TH SarabunPSK" w:hint="cs"/>
          <w:sz w:val="32"/>
          <w:szCs w:val="32"/>
          <w:cs/>
        </w:rPr>
        <w:t xml:space="preserve">ในกรณีที่ได้กำไร และจะมีเงินที่ติดลบในแต่ละชั้น </w:t>
      </w:r>
      <w:r w:rsidR="000D0A2F">
        <w:rPr>
          <w:rFonts w:ascii="TH SarabunPSK" w:hAnsi="TH SarabunPSK" w:cs="TH SarabunPSK"/>
          <w:sz w:val="32"/>
          <w:szCs w:val="32"/>
        </w:rPr>
        <w:t xml:space="preserve">(Layer) </w:t>
      </w:r>
      <w:r w:rsidR="00BE5149">
        <w:rPr>
          <w:rFonts w:ascii="TH SarabunPSK" w:hAnsi="TH SarabunPSK" w:cs="TH SarabunPSK" w:hint="cs"/>
          <w:sz w:val="32"/>
          <w:szCs w:val="32"/>
          <w:cs/>
        </w:rPr>
        <w:t>ในกรณีที่เกิดการขาดทุนเกิดขึ้น</w:t>
      </w:r>
    </w:p>
    <w:p w14:paraId="04E7BD00" w14:textId="04B55D0A" w:rsidR="00FD1824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 w:rsidRPr="0039243F">
        <w:rPr>
          <w:rFonts w:ascii="TH SarabunPSK" w:hAnsi="TH SarabunPSK" w:cs="TH SarabunPSK"/>
          <w:sz w:val="32"/>
          <w:szCs w:val="32"/>
          <w:cs/>
        </w:rPr>
        <w:t xml:space="preserve">ผู้ใช้จะได้ไฟล์โค้ดโปรแกรมภาษา </w:t>
      </w:r>
      <w:r w:rsidRPr="0039243F">
        <w:rPr>
          <w:rFonts w:ascii="TH SarabunPSK" w:hAnsi="TH SarabunPSK" w:cs="TH SarabunPSK"/>
          <w:sz w:val="32"/>
          <w:szCs w:val="32"/>
        </w:rPr>
        <w:t xml:space="preserve">MQL </w:t>
      </w:r>
      <w:r w:rsidRPr="0039243F">
        <w:rPr>
          <w:rFonts w:ascii="TH SarabunPSK" w:hAnsi="TH SarabunPSK" w:cs="TH SarabunPSK"/>
          <w:sz w:val="32"/>
          <w:szCs w:val="32"/>
          <w:cs/>
        </w:rPr>
        <w:t>4 อยู่ 2 ไฟล์</w:t>
      </w:r>
    </w:p>
    <w:p w14:paraId="494A562E" w14:textId="77777777" w:rsidR="00E37CE7" w:rsidRDefault="00EA3799" w:rsidP="002F32F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1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63D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Pr="00D5663D">
        <w:rPr>
          <w:rFonts w:ascii="TH SarabunPSK" w:hAnsi="TH SarabunPSK" w:cs="TH SarabunPSK"/>
          <w:sz w:val="32"/>
          <w:szCs w:val="32"/>
        </w:rPr>
        <w:t xml:space="preserve">mqh </w:t>
      </w:r>
      <w:r w:rsidRPr="00D5663D">
        <w:rPr>
          <w:rFonts w:ascii="TH SarabunPSK" w:hAnsi="TH SarabunPSK" w:cs="TH SarabunPSK"/>
          <w:sz w:val="32"/>
          <w:szCs w:val="32"/>
          <w:cs/>
        </w:rPr>
        <w:t>เป็นไฟล์เงื่อนไขของผู้ใช้</w:t>
      </w:r>
    </w:p>
    <w:p w14:paraId="43D910DB" w14:textId="77777777" w:rsidR="00EA3799" w:rsidRDefault="00EA3799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="002F32F3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6D5B5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63D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Pr="00D5663D">
        <w:rPr>
          <w:rFonts w:ascii="TH SarabunPSK" w:hAnsi="TH SarabunPSK" w:cs="TH SarabunPSK"/>
          <w:sz w:val="32"/>
          <w:szCs w:val="32"/>
        </w:rPr>
        <w:t xml:space="preserve">mq4 </w:t>
      </w:r>
      <w:r w:rsidRPr="00D5663D">
        <w:rPr>
          <w:rFonts w:ascii="TH SarabunPSK" w:hAnsi="TH SarabunPSK" w:cs="TH SarabunPSK"/>
          <w:sz w:val="32"/>
          <w:szCs w:val="32"/>
          <w:cs/>
        </w:rPr>
        <w:t>เป็นการบริหารเงินทุนของผู้จัดทำ</w:t>
      </w:r>
    </w:p>
    <w:p w14:paraId="14E37CE9" w14:textId="77777777" w:rsidR="006C5370" w:rsidRDefault="006C5370" w:rsidP="00EA379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687BD8" w14:textId="77777777" w:rsidR="00E37CE7" w:rsidRDefault="002F32F3" w:rsidP="00E37CE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10F164" wp14:editId="46A91EB6">
            <wp:extent cx="5457190" cy="560705"/>
            <wp:effectExtent l="19050" t="19050" r="10160" b="10795"/>
            <wp:docPr id="105" name="Picture 105" descr="https://scontent.fbkk12-1.fna.fbcdn.net/v/t34.0-12/28832999_1820682594649057_2036237763_n.png?oh=1405d4d5e76e5680c33d53416c667d3a&amp;oe=5AA39C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bkk12-1.fna.fbcdn.net/v/t34.0-12/28832999_1820682594649057_2036237763_n.png?oh=1405d4d5e76e5680c33d53416c667d3a&amp;oe=5AA39C5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560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6408F4" w14:textId="6961778C" w:rsidR="00EA3799" w:rsidRDefault="00A7038F" w:rsidP="005D14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C78BC">
        <w:rPr>
          <w:rFonts w:ascii="TH SarabunPSK" w:hAnsi="TH SarabunPSK" w:cs="TH SarabunPSK"/>
          <w:b/>
          <w:bCs/>
          <w:sz w:val="32"/>
          <w:szCs w:val="32"/>
        </w:rPr>
        <w:t>97</w:t>
      </w:r>
      <w:r w:rsidR="00360A9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F32F3" w:rsidRPr="00D5663D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2F32F3" w:rsidRPr="00D5663D">
        <w:rPr>
          <w:rFonts w:ascii="TH SarabunPSK" w:hAnsi="TH SarabunPSK" w:cs="TH SarabunPSK"/>
          <w:sz w:val="32"/>
          <w:szCs w:val="32"/>
        </w:rPr>
        <w:t>mqh</w:t>
      </w:r>
      <w:r w:rsidR="002F32F3" w:rsidRPr="00D5663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F32F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60A96" w:rsidRPr="00D5663D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360A96" w:rsidRPr="00D5663D">
        <w:rPr>
          <w:rFonts w:ascii="TH SarabunPSK" w:hAnsi="TH SarabunPSK" w:cs="TH SarabunPSK"/>
          <w:sz w:val="32"/>
          <w:szCs w:val="32"/>
        </w:rPr>
        <w:t>mq4</w:t>
      </w:r>
    </w:p>
    <w:p w14:paraId="44D37BE9" w14:textId="44532279" w:rsidR="001D147F" w:rsidRDefault="006F45E5" w:rsidP="001D147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เมื่อผู้ใช้ได้รับไฟล์โค้ดโปรแกรมมาแล้วสามารถนำไปใช้งานได้ดังนี้</w:t>
      </w:r>
    </w:p>
    <w:p w14:paraId="50FF8833" w14:textId="77777777" w:rsidR="006F45E5" w:rsidRPr="006F45E5" w:rsidRDefault="006F45E5" w:rsidP="006F45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F45E5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r w:rsidRPr="006F45E5">
        <w:rPr>
          <w:rFonts w:ascii="TH SarabunPSK" w:hAnsi="TH SarabunPSK" w:cs="TH SarabunPSK"/>
          <w:sz w:val="32"/>
          <w:szCs w:val="32"/>
        </w:rPr>
        <w:t>MT</w:t>
      </w:r>
      <w:r w:rsidRPr="006F45E5">
        <w:rPr>
          <w:rFonts w:ascii="TH SarabunPSK" w:hAnsi="TH SarabunPSK" w:cs="TH SarabunPSK"/>
          <w:sz w:val="32"/>
          <w:szCs w:val="32"/>
          <w:cs/>
        </w:rPr>
        <w:t xml:space="preserve">4 ไปที่ </w:t>
      </w:r>
      <w:r w:rsidRPr="006F45E5">
        <w:rPr>
          <w:rFonts w:ascii="TH SarabunPSK" w:hAnsi="TH SarabunPSK" w:cs="TH SarabunPSK"/>
          <w:sz w:val="32"/>
          <w:szCs w:val="32"/>
        </w:rPr>
        <w:t>File -&gt; Open Data Folder -&gt; MQL</w:t>
      </w:r>
      <w:r w:rsidRPr="006F45E5">
        <w:rPr>
          <w:rFonts w:ascii="TH SarabunPSK" w:hAnsi="TH SarabunPSK" w:cs="TH SarabunPSK"/>
          <w:sz w:val="32"/>
          <w:szCs w:val="32"/>
          <w:cs/>
        </w:rPr>
        <w:t xml:space="preserve">4 </w:t>
      </w:r>
    </w:p>
    <w:p w14:paraId="7618E64A" w14:textId="77777777" w:rsidR="006F45E5" w:rsidRPr="006F45E5" w:rsidRDefault="006F45E5" w:rsidP="006F45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F45E5">
        <w:rPr>
          <w:rFonts w:ascii="TH SarabunPSK" w:hAnsi="TH SarabunPSK" w:cs="TH SarabunPSK"/>
          <w:sz w:val="32"/>
          <w:szCs w:val="32"/>
          <w:cs/>
        </w:rPr>
        <w:tab/>
        <w:t>- ตรง “</w:t>
      </w:r>
      <w:r w:rsidRPr="006F45E5">
        <w:rPr>
          <w:rFonts w:ascii="TH SarabunPSK" w:hAnsi="TH SarabunPSK" w:cs="TH SarabunPSK"/>
          <w:sz w:val="32"/>
          <w:szCs w:val="32"/>
        </w:rPr>
        <w:t xml:space="preserve">Experts” </w:t>
      </w:r>
      <w:r w:rsidRPr="006F45E5">
        <w:rPr>
          <w:rFonts w:ascii="TH SarabunPSK" w:hAnsi="TH SarabunPSK" w:cs="TH SarabunPSK"/>
          <w:sz w:val="32"/>
          <w:szCs w:val="32"/>
          <w:cs/>
        </w:rPr>
        <w:t>ให้นำไฟล์ (</w:t>
      </w:r>
      <w:r w:rsidRPr="006F45E5">
        <w:rPr>
          <w:rFonts w:ascii="TH SarabunPSK" w:hAnsi="TH SarabunPSK" w:cs="TH SarabunPSK"/>
          <w:sz w:val="32"/>
          <w:szCs w:val="32"/>
        </w:rPr>
        <w:t xml:space="preserve">Files) Logic.mqh </w:t>
      </w:r>
      <w:r w:rsidRPr="006F45E5">
        <w:rPr>
          <w:rFonts w:ascii="TH SarabunPSK" w:hAnsi="TH SarabunPSK" w:cs="TH SarabunPSK"/>
          <w:sz w:val="32"/>
          <w:szCs w:val="32"/>
          <w:cs/>
        </w:rPr>
        <w:t>ไปไว้</w:t>
      </w:r>
    </w:p>
    <w:p w14:paraId="344795F3" w14:textId="77777777" w:rsidR="006F45E5" w:rsidRPr="006F45E5" w:rsidRDefault="006F45E5" w:rsidP="006F45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F45E5">
        <w:rPr>
          <w:rFonts w:ascii="TH SarabunPSK" w:hAnsi="TH SarabunPSK" w:cs="TH SarabunPSK"/>
          <w:sz w:val="32"/>
          <w:szCs w:val="32"/>
          <w:cs/>
        </w:rPr>
        <w:tab/>
        <w:t>- ตรง “</w:t>
      </w:r>
      <w:r w:rsidRPr="006F45E5">
        <w:rPr>
          <w:rFonts w:ascii="TH SarabunPSK" w:hAnsi="TH SarabunPSK" w:cs="TH SarabunPSK"/>
          <w:sz w:val="32"/>
          <w:szCs w:val="32"/>
        </w:rPr>
        <w:t xml:space="preserve">Include” </w:t>
      </w:r>
      <w:r w:rsidRPr="006F45E5">
        <w:rPr>
          <w:rFonts w:ascii="TH SarabunPSK" w:hAnsi="TH SarabunPSK" w:cs="TH SarabunPSK"/>
          <w:sz w:val="32"/>
          <w:szCs w:val="32"/>
          <w:cs/>
        </w:rPr>
        <w:t>ให้นำไฟล์ (</w:t>
      </w:r>
      <w:r w:rsidRPr="006F45E5">
        <w:rPr>
          <w:rFonts w:ascii="TH SarabunPSK" w:hAnsi="TH SarabunPSK" w:cs="TH SarabunPSK"/>
          <w:sz w:val="32"/>
          <w:szCs w:val="32"/>
        </w:rPr>
        <w:t>Files) MM.ex</w:t>
      </w:r>
      <w:r w:rsidRPr="006F45E5">
        <w:rPr>
          <w:rFonts w:ascii="TH SarabunPSK" w:hAnsi="TH SarabunPSK" w:cs="TH SarabunPSK"/>
          <w:sz w:val="32"/>
          <w:szCs w:val="32"/>
          <w:cs/>
        </w:rPr>
        <w:t>4 ไปไว้</w:t>
      </w:r>
    </w:p>
    <w:p w14:paraId="621621A1" w14:textId="5DAAE2AC" w:rsidR="006F45E5" w:rsidRDefault="006F45E5" w:rsidP="006F45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F45E5">
        <w:rPr>
          <w:rFonts w:ascii="TH SarabunPSK" w:hAnsi="TH SarabunPSK" w:cs="TH SarabunPSK"/>
          <w:sz w:val="32"/>
          <w:szCs w:val="32"/>
          <w:cs/>
        </w:rPr>
        <w:t xml:space="preserve">วิธีใช้งาน 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64775E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4775E">
        <w:rPr>
          <w:rFonts w:ascii="TH SarabunPSK" w:hAnsi="TH SarabunPSK" w:cs="TH SarabunPSK"/>
          <w:sz w:val="32"/>
          <w:szCs w:val="32"/>
        </w:rPr>
        <w:t>EA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64775E" w:rsidRPr="00403FE2">
        <w:rPr>
          <w:rFonts w:ascii="TH SarabunPSK" w:hAnsi="TH SarabunPSK" w:cs="TH SarabunPSK"/>
          <w:sz w:val="32"/>
          <w:szCs w:val="32"/>
        </w:rPr>
        <w:t>Expert Advisor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>)</w:t>
      </w:r>
    </w:p>
    <w:p w14:paraId="0A08F674" w14:textId="77777777" w:rsidR="006C5370" w:rsidRDefault="006C5370" w:rsidP="006F45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D3BB1A" w14:textId="7368AB19" w:rsidR="006F45E5" w:rsidRDefault="006F45E5" w:rsidP="006F45E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78CFE7" wp14:editId="1A45FF51">
            <wp:extent cx="5457190" cy="1960740"/>
            <wp:effectExtent l="19050" t="19050" r="10160" b="20955"/>
            <wp:docPr id="44" name="Picture 44" descr="https://scontent.fbkk13-1.fna.fbcdn.net/v/t35.0-12/27484410_1750752934969781_1900483735_o.png?oh=bc0efe0945add7e730cd7dc2bcdddfba&amp;oe=5A7028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bkk13-1.fna.fbcdn.net/v/t35.0-12/27484410_1750752934969781_1900483735_o.png?oh=bc0efe0945add7e730cd7dc2bcdddfba&amp;oe=5A7028DF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1960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E6CD13" w14:textId="5D2C0FAD" w:rsidR="006F45E5" w:rsidRDefault="006F45E5" w:rsidP="006F45E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/>
          <w:sz w:val="32"/>
          <w:szCs w:val="32"/>
        </w:rPr>
        <w:t>MT4</w:t>
      </w:r>
    </w:p>
    <w:p w14:paraId="2D8D33FB" w14:textId="7A351BF3" w:rsidR="00FD7B1F" w:rsidRPr="00FD7B1F" w:rsidRDefault="00FD7B1F" w:rsidP="00FD7B1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F45E5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 w:rsidRPr="00FD7B1F">
        <w:rPr>
          <w:rFonts w:ascii="TH SarabunPSK" w:hAnsi="TH SarabunPSK" w:cs="TH SarabunPSK"/>
          <w:sz w:val="32"/>
          <w:szCs w:val="32"/>
          <w:cs/>
        </w:rPr>
        <w:t>กดที่รูปไอค่อน “</w:t>
      </w:r>
      <w:r w:rsidRPr="00FD7B1F">
        <w:rPr>
          <w:rFonts w:ascii="TH SarabunPSK" w:hAnsi="TH SarabunPSK" w:cs="TH SarabunPSK"/>
          <w:sz w:val="32"/>
          <w:szCs w:val="32"/>
        </w:rPr>
        <w:t xml:space="preserve">Navigator” </w:t>
      </w:r>
      <w:r w:rsidRPr="00FD7B1F">
        <w:rPr>
          <w:rFonts w:ascii="TH SarabunPSK" w:hAnsi="TH SarabunPSK" w:cs="TH SarabunPSK"/>
          <w:sz w:val="32"/>
          <w:szCs w:val="32"/>
          <w:cs/>
        </w:rPr>
        <w:t xml:space="preserve">แล้วจะมีหน้าต่างตามรูปที่ </w:t>
      </w:r>
      <w:r w:rsidRPr="00FD7B1F">
        <w:rPr>
          <w:rFonts w:ascii="TH SarabunPSK" w:hAnsi="TH SarabunPSK" w:cs="TH SarabunPSK"/>
          <w:sz w:val="32"/>
          <w:szCs w:val="32"/>
        </w:rPr>
        <w:t>2</w:t>
      </w:r>
      <w:r w:rsidRPr="00FD7B1F">
        <w:rPr>
          <w:rFonts w:ascii="TH SarabunPSK" w:hAnsi="TH SarabunPSK" w:cs="TH SarabunPSK"/>
          <w:sz w:val="32"/>
          <w:szCs w:val="32"/>
          <w:cs/>
        </w:rPr>
        <w:t xml:space="preserve"> ปรากฏขึ้นมา</w:t>
      </w:r>
    </w:p>
    <w:p w14:paraId="194D924E" w14:textId="06D848F7" w:rsidR="00FD7B1F" w:rsidRDefault="00FD7B1F" w:rsidP="00FD7B1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F45E5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- </w:t>
      </w:r>
      <w:r w:rsidRPr="00FD7B1F">
        <w:rPr>
          <w:rFonts w:ascii="TH SarabunPSK" w:hAnsi="TH SarabunPSK" w:cs="TH SarabunPSK"/>
          <w:sz w:val="32"/>
          <w:szCs w:val="32"/>
          <w:cs/>
        </w:rPr>
        <w:t xml:space="preserve">ทำการลากไฟล์ 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64775E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4775E">
        <w:rPr>
          <w:rFonts w:ascii="TH SarabunPSK" w:hAnsi="TH SarabunPSK" w:cs="TH SarabunPSK"/>
          <w:sz w:val="32"/>
          <w:szCs w:val="32"/>
        </w:rPr>
        <w:t>EA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64775E" w:rsidRPr="00403FE2">
        <w:rPr>
          <w:rFonts w:ascii="TH SarabunPSK" w:hAnsi="TH SarabunPSK" w:cs="TH SarabunPSK"/>
          <w:sz w:val="32"/>
          <w:szCs w:val="32"/>
        </w:rPr>
        <w:t>Expert Advisor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>)</w:t>
      </w:r>
      <w:r w:rsidRPr="00FD7B1F">
        <w:rPr>
          <w:rFonts w:ascii="TH SarabunPSK" w:hAnsi="TH SarabunPSK" w:cs="TH SarabunPSK"/>
          <w:sz w:val="32"/>
          <w:szCs w:val="32"/>
        </w:rPr>
        <w:t xml:space="preserve"> </w:t>
      </w:r>
      <w:r w:rsidRPr="00FD7B1F">
        <w:rPr>
          <w:rFonts w:ascii="TH SarabunPSK" w:hAnsi="TH SarabunPSK" w:cs="TH SarabunPSK"/>
          <w:sz w:val="32"/>
          <w:szCs w:val="32"/>
          <w:cs/>
        </w:rPr>
        <w:t xml:space="preserve">หรือ ดับเบิ้ลคลิก เพื่อทำการเลือก </w:t>
      </w:r>
      <w:r w:rsidRPr="00FD7B1F">
        <w:rPr>
          <w:rFonts w:ascii="TH SarabunPSK" w:hAnsi="TH SarabunPSK" w:cs="TH SarabunPSK"/>
          <w:sz w:val="32"/>
          <w:szCs w:val="32"/>
        </w:rPr>
        <w:t xml:space="preserve">EA </w:t>
      </w:r>
      <w:r w:rsidRPr="00FD7B1F">
        <w:rPr>
          <w:rFonts w:ascii="TH SarabunPSK" w:hAnsi="TH SarabunPSK" w:cs="TH SarabunPSK"/>
          <w:sz w:val="32"/>
          <w:szCs w:val="32"/>
          <w:cs/>
        </w:rPr>
        <w:t>ไปใช้งาน</w:t>
      </w:r>
    </w:p>
    <w:p w14:paraId="01E5FD57" w14:textId="043FFBCB" w:rsidR="00FD7B1F" w:rsidRDefault="00FD7B1F" w:rsidP="00FD7B1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5AB4DD9" wp14:editId="46C4DFC8">
            <wp:extent cx="4663440" cy="1793819"/>
            <wp:effectExtent l="19050" t="19050" r="22860" b="16510"/>
            <wp:docPr id="45" name="Picture 45" descr="https://scontent.fbkk13-1.fna.fbcdn.net/v/t34.0-12/27399636_1750752928303115_1111681970_n.png?oh=5c89acd62550fcece3e38697599de518&amp;oe=5A6F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bkk13-1.fna.fbcdn.net/v/t34.0-12/27399636_1750752928303115_1111681970_n.png?oh=5c89acd62550fcece3e38697599de518&amp;oe=5A6F142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793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3BFB2D" w14:textId="6545292A" w:rsidR="00FD7B1F" w:rsidRDefault="00FD7B1F" w:rsidP="00FD7B1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 w:rsidR="00466898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Expert-MM</w:t>
      </w:r>
      <w:r w:rsidR="00466898">
        <w:rPr>
          <w:rFonts w:ascii="TH SarabunPSK" w:hAnsi="TH SarabunPSK" w:cs="TH SarabunPSK"/>
          <w:sz w:val="32"/>
          <w:szCs w:val="32"/>
        </w:rPr>
        <w:t xml:space="preserve"> </w:t>
      </w:r>
      <w:r w:rsidR="0046689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66898">
        <w:rPr>
          <w:rFonts w:ascii="TH SarabunPSK" w:hAnsi="TH SarabunPSK" w:cs="TH SarabunPSK"/>
          <w:sz w:val="32"/>
          <w:szCs w:val="32"/>
        </w:rPr>
        <w:t>Common</w:t>
      </w:r>
    </w:p>
    <w:p w14:paraId="138F046B" w14:textId="77777777" w:rsidR="00466898" w:rsidRPr="00466898" w:rsidRDefault="00466898" w:rsidP="0046689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66898"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466898">
        <w:rPr>
          <w:rFonts w:ascii="TH SarabunPSK" w:hAnsi="TH SarabunPSK" w:cs="TH SarabunPSK"/>
          <w:sz w:val="32"/>
          <w:szCs w:val="32"/>
          <w:cs/>
        </w:rPr>
        <w:t>ตรง “</w:t>
      </w:r>
      <w:r w:rsidRPr="00466898">
        <w:rPr>
          <w:rFonts w:ascii="TH SarabunPSK" w:hAnsi="TH SarabunPSK" w:cs="TH SarabunPSK"/>
          <w:sz w:val="32"/>
          <w:szCs w:val="32"/>
        </w:rPr>
        <w:t>Common”</w:t>
      </w:r>
    </w:p>
    <w:p w14:paraId="76D68249" w14:textId="70A94181" w:rsidR="00466898" w:rsidRDefault="00466898" w:rsidP="0046689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66898"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466898">
        <w:rPr>
          <w:rFonts w:ascii="TH SarabunPSK" w:hAnsi="TH SarabunPSK" w:cs="TH SarabunPSK"/>
          <w:sz w:val="32"/>
          <w:szCs w:val="32"/>
          <w:cs/>
        </w:rPr>
        <w:t>ทำการติ๊กถูกตรงช่อง “</w:t>
      </w:r>
      <w:r w:rsidRPr="00466898">
        <w:rPr>
          <w:rFonts w:ascii="TH SarabunPSK" w:hAnsi="TH SarabunPSK" w:cs="TH SarabunPSK"/>
          <w:sz w:val="32"/>
          <w:szCs w:val="32"/>
        </w:rPr>
        <w:t>Allow live trading”</w:t>
      </w:r>
    </w:p>
    <w:p w14:paraId="2842DA64" w14:textId="28A88E01" w:rsidR="00466898" w:rsidRDefault="00466898" w:rsidP="0046689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55C9441" wp14:editId="248FC231">
            <wp:extent cx="3651565" cy="1828800"/>
            <wp:effectExtent l="19050" t="19050" r="25400" b="19050"/>
            <wp:docPr id="46" name="Picture 46" descr="https://scontent.fbkk13-1.fna.fbcdn.net/v/t34.0-12/27294980_1750752701636471_1100705146_n.png?oh=8bc3932a6566d35369b9e3d6b9de8f94&amp;oe=5A6F2E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bkk13-1.fna.fbcdn.net/v/t34.0-12/27294980_1750752701636471_1100705146_n.png?oh=8bc3932a6566d35369b9e3d6b9de8f94&amp;oe=5A6F2EDF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565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3FB8F" w14:textId="38CAA211" w:rsidR="00466898" w:rsidRDefault="00466898" w:rsidP="0046689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100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Expert-MM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Inputs</w:t>
      </w:r>
    </w:p>
    <w:p w14:paraId="4480FB12" w14:textId="77777777" w:rsidR="00846D0D" w:rsidRPr="00846D0D" w:rsidRDefault="00846D0D" w:rsidP="00846D0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46D0D"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846D0D">
        <w:rPr>
          <w:rFonts w:ascii="TH SarabunPSK" w:hAnsi="TH SarabunPSK" w:cs="TH SarabunPSK"/>
          <w:sz w:val="32"/>
          <w:szCs w:val="32"/>
          <w:cs/>
        </w:rPr>
        <w:t>ตรง “</w:t>
      </w:r>
      <w:r w:rsidRPr="00846D0D">
        <w:rPr>
          <w:rFonts w:ascii="TH SarabunPSK" w:hAnsi="TH SarabunPSK" w:cs="TH SarabunPSK"/>
          <w:sz w:val="32"/>
          <w:szCs w:val="32"/>
        </w:rPr>
        <w:t>Inputs”</w:t>
      </w:r>
    </w:p>
    <w:p w14:paraId="5EA27551" w14:textId="232CB7B6" w:rsidR="00846D0D" w:rsidRDefault="00846D0D" w:rsidP="00846D0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46D0D"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846D0D">
        <w:rPr>
          <w:rFonts w:ascii="TH SarabunPSK" w:hAnsi="TH SarabunPSK" w:cs="TH SarabunPSK"/>
          <w:sz w:val="32"/>
          <w:szCs w:val="32"/>
          <w:cs/>
        </w:rPr>
        <w:t>หัวข้อ “</w:t>
      </w:r>
      <w:r w:rsidRPr="00846D0D">
        <w:rPr>
          <w:rFonts w:ascii="TH SarabunPSK" w:hAnsi="TH SarabunPSK" w:cs="TH SarabunPSK"/>
          <w:sz w:val="32"/>
          <w:szCs w:val="32"/>
        </w:rPr>
        <w:t xml:space="preserve">ForwardTest” </w:t>
      </w:r>
      <w:r w:rsidRPr="00846D0D">
        <w:rPr>
          <w:rFonts w:ascii="TH SarabunPSK" w:hAnsi="TH SarabunPSK" w:cs="TH SarabunPSK"/>
          <w:sz w:val="32"/>
          <w:szCs w:val="32"/>
          <w:cs/>
        </w:rPr>
        <w:t>ถ้าต้องการทดสอบระบบจริงก็ให้ตั้งเป็น “</w:t>
      </w:r>
      <w:r w:rsidRPr="00846D0D">
        <w:rPr>
          <w:rFonts w:ascii="TH SarabunPSK" w:hAnsi="TH SarabunPSK" w:cs="TH SarabunPSK"/>
          <w:sz w:val="32"/>
          <w:szCs w:val="32"/>
        </w:rPr>
        <w:t xml:space="preserve">true” </w:t>
      </w:r>
      <w:r w:rsidRPr="00846D0D">
        <w:rPr>
          <w:rFonts w:ascii="TH SarabunPSK" w:hAnsi="TH SarabunPSK" w:cs="TH SarabunPSK"/>
          <w:sz w:val="32"/>
          <w:szCs w:val="32"/>
          <w:cs/>
        </w:rPr>
        <w:t xml:space="preserve">แต่ถ้าต้องการทดสอบระบบย้อนหลังให้เปลี่ยนเป็น </w:t>
      </w:r>
      <w:r w:rsidRPr="00846D0D">
        <w:rPr>
          <w:rFonts w:ascii="TH SarabunPSK" w:hAnsi="TH SarabunPSK" w:cs="TH SarabunPSK"/>
          <w:sz w:val="32"/>
          <w:szCs w:val="32"/>
        </w:rPr>
        <w:t>fail</w:t>
      </w:r>
    </w:p>
    <w:p w14:paraId="05907BB7" w14:textId="5EDC92D8" w:rsidR="00846D0D" w:rsidRDefault="00846D0D" w:rsidP="00846D0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EFA59D6" wp14:editId="111A8080">
            <wp:extent cx="3314591" cy="2011680"/>
            <wp:effectExtent l="19050" t="19050" r="19685" b="26670"/>
            <wp:docPr id="47" name="Picture 47" descr="https://scontent.fbkk13-1.fna.fbcdn.net/v/t34.0-12/27395130_1750752698303138_1363196436_n.png?oh=b17f8f1665f894f901fb5182bc751846&amp;oe=5A703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13-1.fna.fbcdn.net/v/t34.0-12/27395130_1750752698303138_1363196436_n.png?oh=b17f8f1665f894f901fb5182bc751846&amp;oe=5A70338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591" cy="2011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D43EE" w14:textId="31890FDF" w:rsidR="00846D0D" w:rsidRDefault="00846D0D" w:rsidP="00846D0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101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Option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846D0D">
        <w:rPr>
          <w:rFonts w:ascii="TH SarabunPSK" w:hAnsi="TH SarabunPSK" w:cs="TH SarabunPSK"/>
          <w:sz w:val="32"/>
          <w:szCs w:val="32"/>
        </w:rPr>
        <w:t>Expert Advisor</w:t>
      </w:r>
    </w:p>
    <w:p w14:paraId="7232AE42" w14:textId="2A51CD2A" w:rsidR="00846D0D" w:rsidRDefault="008C6211" w:rsidP="00846D0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C6211">
        <w:rPr>
          <w:rFonts w:ascii="TH SarabunPSK" w:hAnsi="TH SarabunPSK" w:cs="TH SarabunPSK"/>
          <w:sz w:val="32"/>
          <w:szCs w:val="32"/>
        </w:rPr>
        <w:lastRenderedPageBreak/>
        <w:tab/>
        <w:t xml:space="preserve">- </w:t>
      </w:r>
      <w:r w:rsidRPr="008C6211">
        <w:rPr>
          <w:rFonts w:ascii="TH SarabunPSK" w:hAnsi="TH SarabunPSK" w:cs="TH SarabunPSK"/>
          <w:sz w:val="32"/>
          <w:szCs w:val="32"/>
          <w:cs/>
        </w:rPr>
        <w:t xml:space="preserve">จากนั้นให้เข้าไปที่ </w:t>
      </w:r>
      <w:r w:rsidRPr="008C6211">
        <w:rPr>
          <w:rFonts w:ascii="TH SarabunPSK" w:hAnsi="TH SarabunPSK" w:cs="TH SarabunPSK"/>
          <w:sz w:val="32"/>
          <w:szCs w:val="32"/>
        </w:rPr>
        <w:t>Tools -&gt; Option -&gt; Expert Advisors</w:t>
      </w:r>
    </w:p>
    <w:p w14:paraId="576255FF" w14:textId="0901E484" w:rsidR="00CF6739" w:rsidRDefault="00CF6739" w:rsidP="00CF67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A860F7" wp14:editId="53569544">
            <wp:extent cx="4572000" cy="2436936"/>
            <wp:effectExtent l="19050" t="19050" r="19050" b="20955"/>
            <wp:docPr id="49" name="Picture 4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369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9954A2" w14:textId="2218C7FF" w:rsidR="00CF6739" w:rsidRDefault="00CF6739" w:rsidP="00CF673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102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ตรวจสอบการทำงานของ 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64775E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4775E">
        <w:rPr>
          <w:rFonts w:ascii="TH SarabunPSK" w:hAnsi="TH SarabunPSK" w:cs="TH SarabunPSK"/>
          <w:sz w:val="32"/>
          <w:szCs w:val="32"/>
        </w:rPr>
        <w:t>EA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64775E" w:rsidRPr="00403FE2">
        <w:rPr>
          <w:rFonts w:ascii="TH SarabunPSK" w:hAnsi="TH SarabunPSK" w:cs="TH SarabunPSK"/>
          <w:sz w:val="32"/>
          <w:szCs w:val="32"/>
        </w:rPr>
        <w:t>Expert Advisor</w:t>
      </w:r>
      <w:r w:rsidR="0064775E" w:rsidRPr="00403FE2">
        <w:rPr>
          <w:rFonts w:ascii="TH SarabunPSK" w:hAnsi="TH SarabunPSK" w:cs="TH SarabunPSK"/>
          <w:sz w:val="32"/>
          <w:szCs w:val="32"/>
          <w:cs/>
        </w:rPr>
        <w:t>)</w:t>
      </w:r>
    </w:p>
    <w:p w14:paraId="75C9BE01" w14:textId="3DCD64F8" w:rsidR="00CF6739" w:rsidRDefault="00CF6739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F6739"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CF6739">
        <w:rPr>
          <w:rFonts w:ascii="TH SarabunPSK" w:hAnsi="TH SarabunPSK" w:cs="TH SarabunPSK"/>
          <w:sz w:val="32"/>
          <w:szCs w:val="32"/>
          <w:cs/>
        </w:rPr>
        <w:t xml:space="preserve">ให้ตรวจสอบที่กรอบสีแดงถ้า </w:t>
      </w:r>
      <w:r w:rsidRPr="00CF6739">
        <w:rPr>
          <w:rFonts w:ascii="TH SarabunPSK" w:hAnsi="TH SarabunPSK" w:cs="TH SarabunPSK"/>
          <w:sz w:val="32"/>
          <w:szCs w:val="32"/>
        </w:rPr>
        <w:t xml:space="preserve">EA </w:t>
      </w:r>
      <w:r w:rsidRPr="00CF6739">
        <w:rPr>
          <w:rFonts w:ascii="TH SarabunPSK" w:hAnsi="TH SarabunPSK" w:cs="TH SarabunPSK"/>
          <w:sz w:val="32"/>
          <w:szCs w:val="32"/>
          <w:cs/>
        </w:rPr>
        <w:t>เริ่</w:t>
      </w:r>
      <w:r>
        <w:rPr>
          <w:rFonts w:ascii="TH SarabunPSK" w:hAnsi="TH SarabunPSK" w:cs="TH SarabunPSK" w:hint="cs"/>
          <w:sz w:val="32"/>
          <w:szCs w:val="32"/>
          <w:cs/>
        </w:rPr>
        <w:t>ม</w:t>
      </w:r>
      <w:r w:rsidRPr="00CF6739">
        <w:rPr>
          <w:rFonts w:ascii="TH SarabunPSK" w:hAnsi="TH SarabunPSK" w:cs="TH SarabunPSK"/>
          <w:sz w:val="32"/>
          <w:szCs w:val="32"/>
          <w:cs/>
        </w:rPr>
        <w:t>ทำงานแล้ว</w:t>
      </w:r>
    </w:p>
    <w:p w14:paraId="435DCE70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C58605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4B30D70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174E31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1F7E3D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3AB071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8FC76D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E27B68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A54AAE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2EBF77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74124B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EEADD3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8F44AF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4A968F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07ED380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78C7296" w14:textId="77777777" w:rsidR="001D4796" w:rsidRDefault="001D4796" w:rsidP="00CF6739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5C84B063" w14:textId="77777777" w:rsidR="00D84CAA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24A6F9" w14:textId="77777777" w:rsidR="00A204CB" w:rsidRDefault="00A204CB" w:rsidP="00D84CA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03B20B" w14:textId="77777777" w:rsidR="00D84CAA" w:rsidRPr="00A204CB" w:rsidRDefault="00D84CAA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204CB">
        <w:rPr>
          <w:rFonts w:ascii="TH SarabunPSK" w:hAnsi="TH SarabunPSK" w:cs="TH SarabunPSK" w:hint="cs"/>
          <w:sz w:val="32"/>
          <w:szCs w:val="32"/>
          <w:cs/>
        </w:rPr>
        <w:lastRenderedPageBreak/>
        <w:t>สรุปผล</w:t>
      </w:r>
      <w:r w:rsidRPr="00A204CB">
        <w:rPr>
          <w:rFonts w:ascii="TH SarabunPSK" w:hAnsi="TH SarabunPSK" w:cs="TH SarabunPSK"/>
          <w:sz w:val="32"/>
          <w:szCs w:val="32"/>
          <w:cs/>
        </w:rPr>
        <w:t xml:space="preserve">แบบประเมินความพึงพอใจในการใช้งาน โปรแกรมช่วยสร้างโค้ดภาษา </w:t>
      </w:r>
      <w:r w:rsidRPr="00A204CB">
        <w:rPr>
          <w:rFonts w:ascii="TH SarabunPSK" w:hAnsi="TH SarabunPSK" w:cs="TH SarabunPSK"/>
          <w:sz w:val="32"/>
          <w:szCs w:val="32"/>
        </w:rPr>
        <w:t>MQL</w:t>
      </w:r>
      <w:r w:rsidRPr="00A204CB">
        <w:rPr>
          <w:rFonts w:ascii="TH SarabunPSK" w:hAnsi="TH SarabunPSK" w:cs="TH SarabunPSK"/>
          <w:sz w:val="32"/>
          <w:szCs w:val="32"/>
          <w:cs/>
        </w:rPr>
        <w:t xml:space="preserve">4 </w:t>
      </w:r>
    </w:p>
    <w:p w14:paraId="12D24EA1" w14:textId="77777777" w:rsidR="00D84CAA" w:rsidRPr="00142C8D" w:rsidRDefault="00D84CAA" w:rsidP="00D84CA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204CB">
        <w:rPr>
          <w:rFonts w:ascii="TH SarabunPSK" w:hAnsi="TH SarabunPSK" w:cs="TH SarabunPSK"/>
          <w:sz w:val="32"/>
          <w:szCs w:val="32"/>
          <w:cs/>
        </w:rPr>
        <w:t>สำหรับการซื้อขายอัตราแลกเปลี่ยนเงินตราผ่านเว็บไซต์</w:t>
      </w:r>
      <w:r w:rsidRPr="00A204CB">
        <w:rPr>
          <w:rFonts w:ascii="TH SarabunPSK" w:hAnsi="TH SarabunPSK" w:cs="TH SarabunPSK"/>
          <w:sz w:val="32"/>
          <w:szCs w:val="32"/>
        </w:rPr>
        <w:t xml:space="preserve"> </w:t>
      </w:r>
      <w:r w:rsidRPr="00A204CB"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Pr="00A204CB">
        <w:rPr>
          <w:rFonts w:ascii="TH SarabunPSK" w:hAnsi="TH SarabunPSK" w:cs="TH SarabunPSK"/>
          <w:sz w:val="32"/>
          <w:szCs w:val="32"/>
          <w:cs/>
        </w:rPr>
        <w:t>ข้อมูลผู้ตอบแบบสอบถา</w:t>
      </w:r>
      <w:r w:rsidRPr="00A204CB">
        <w:rPr>
          <w:rFonts w:ascii="TH SarabunPSK" w:hAnsi="TH SarabunPSK" w:cs="TH SarabunPSK" w:hint="cs"/>
          <w:sz w:val="32"/>
          <w:szCs w:val="32"/>
          <w:cs/>
        </w:rPr>
        <w:t xml:space="preserve">มจำนวน </w:t>
      </w:r>
      <w:r w:rsidRPr="00A204CB">
        <w:rPr>
          <w:rFonts w:ascii="TH SarabunPSK" w:hAnsi="TH SarabunPSK" w:cs="TH SarabunPSK"/>
          <w:sz w:val="32"/>
          <w:szCs w:val="32"/>
        </w:rPr>
        <w:t xml:space="preserve">31 </w:t>
      </w:r>
      <w:r w:rsidRPr="00A204CB">
        <w:rPr>
          <w:rFonts w:ascii="TH SarabunPSK" w:hAnsi="TH SarabunPSK" w:cs="TH SarabunPSK" w:hint="cs"/>
          <w:sz w:val="32"/>
          <w:szCs w:val="32"/>
          <w:cs/>
        </w:rPr>
        <w:t>คน</w:t>
      </w:r>
    </w:p>
    <w:p w14:paraId="291F2911" w14:textId="47A65C67" w:rsidR="00D84CAA" w:rsidRDefault="00D84CAA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</w:t>
      </w:r>
    </w:p>
    <w:p w14:paraId="2B773BF5" w14:textId="77777777" w:rsidR="00D84CAA" w:rsidRDefault="00D84CAA" w:rsidP="00D84CA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จากการเก็บรวบรวมข้อมูลกลุ่มตัวอย่างที่มีความสนใจ</w:t>
      </w:r>
      <w:r w:rsidRPr="00C26D68">
        <w:rPr>
          <w:rFonts w:ascii="TH SarabunPSK" w:hAnsi="TH SarabunPSK" w:cs="TH SarabunPSK"/>
          <w:sz w:val="32"/>
          <w:szCs w:val="32"/>
          <w:cs/>
        </w:rPr>
        <w:t>เกี่ยวกับตลาดแลกเปลี่ยนเงินตราสากล (</w:t>
      </w:r>
      <w:r w:rsidRPr="00C26D68">
        <w:rPr>
          <w:rFonts w:ascii="TH SarabunPSK" w:hAnsi="TH SarabunPSK" w:cs="TH SarabunPSK"/>
          <w:sz w:val="32"/>
          <w:szCs w:val="32"/>
        </w:rPr>
        <w:t>FOREX)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จำนวน 31 คน ได้ผลสรุปจากแบบประเมินความพึงพอใจดังนี้</w:t>
      </w:r>
    </w:p>
    <w:p w14:paraId="1843E41F" w14:textId="77777777" w:rsidR="00D84CAA" w:rsidRDefault="00D84CAA" w:rsidP="00D84CA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F9342FD" w14:textId="77777777" w:rsidR="00D84CAA" w:rsidRPr="00F4037C" w:rsidRDefault="00D84CAA" w:rsidP="00D84CAA">
      <w:pPr>
        <w:spacing w:after="0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F4037C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ตอนที่ 1 </w:t>
      </w:r>
      <w:r w:rsidRPr="00F4037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ข้อมูลผู้ตอบแบบสอบถาม</w:t>
      </w:r>
    </w:p>
    <w:p w14:paraId="4F7DD9EC" w14:textId="77777777" w:rsidR="00D84CAA" w:rsidRDefault="00D84CAA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1450518" wp14:editId="11FCABC2">
            <wp:extent cx="5486400" cy="1828800"/>
            <wp:effectExtent l="0" t="0" r="0" b="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8"/>
              </a:graphicData>
            </a:graphic>
          </wp:inline>
        </w:drawing>
      </w:r>
    </w:p>
    <w:p w14:paraId="5433C6DD" w14:textId="19B422DD" w:rsidR="00A204CB" w:rsidRPr="00A204CB" w:rsidRDefault="00A204CB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103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กราฟแสดงจำนวน</w:t>
      </w:r>
      <w:r w:rsidRPr="00A204CB">
        <w:rPr>
          <w:rFonts w:ascii="TH SarabunPSK" w:hAnsi="TH SarabunPSK" w:cs="TH SarabunPSK"/>
          <w:sz w:val="32"/>
          <w:szCs w:val="32"/>
          <w:cs/>
        </w:rPr>
        <w:t>ผู้ตอบแบบสอบถา</w:t>
      </w:r>
      <w:r w:rsidRPr="00A204CB">
        <w:rPr>
          <w:rFonts w:ascii="TH SarabunPSK" w:hAnsi="TH SarabunPSK" w:cs="TH SarabunPSK" w:hint="cs"/>
          <w:sz w:val="32"/>
          <w:szCs w:val="32"/>
          <w:cs/>
        </w:rPr>
        <w:t>ม</w:t>
      </w:r>
      <w:r>
        <w:rPr>
          <w:rFonts w:ascii="TH SarabunPSK" w:hAnsi="TH SarabunPSK" w:cs="TH SarabunPSK" w:hint="cs"/>
          <w:sz w:val="32"/>
          <w:szCs w:val="32"/>
          <w:cs/>
        </w:rPr>
        <w:t>แบ่งตามเพศ</w:t>
      </w:r>
    </w:p>
    <w:p w14:paraId="6160F841" w14:textId="77777777" w:rsidR="00A204CB" w:rsidRDefault="00A204CB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A1E0FDF" w14:textId="77777777" w:rsidR="00D84CAA" w:rsidRDefault="00D84CAA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9ED7B8E" wp14:editId="78DE5C31">
            <wp:extent cx="5486400" cy="3200400"/>
            <wp:effectExtent l="0" t="0" r="0" b="0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9"/>
              </a:graphicData>
            </a:graphic>
          </wp:inline>
        </w:drawing>
      </w:r>
    </w:p>
    <w:p w14:paraId="6020CC00" w14:textId="26E25D89" w:rsidR="00A204CB" w:rsidRDefault="00A204CB" w:rsidP="00D84CA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104 </w:t>
      </w:r>
      <w:r>
        <w:rPr>
          <w:rFonts w:ascii="TH SarabunPSK" w:hAnsi="TH SarabunPSK" w:cs="TH SarabunPSK" w:hint="cs"/>
          <w:sz w:val="32"/>
          <w:szCs w:val="32"/>
          <w:cs/>
        </w:rPr>
        <w:t>กราฟแสดงจำนวน</w:t>
      </w:r>
      <w:r w:rsidRPr="00A204CB">
        <w:rPr>
          <w:rFonts w:ascii="TH SarabunPSK" w:hAnsi="TH SarabunPSK" w:cs="TH SarabunPSK"/>
          <w:sz w:val="32"/>
          <w:szCs w:val="32"/>
          <w:cs/>
        </w:rPr>
        <w:t>ผู้ตอบแบบสอบถา</w:t>
      </w:r>
      <w:r w:rsidRPr="00A204CB">
        <w:rPr>
          <w:rFonts w:ascii="TH SarabunPSK" w:hAnsi="TH SarabunPSK" w:cs="TH SarabunPSK" w:hint="cs"/>
          <w:sz w:val="32"/>
          <w:szCs w:val="32"/>
          <w:cs/>
        </w:rPr>
        <w:t>ม</w:t>
      </w:r>
      <w:r>
        <w:rPr>
          <w:rFonts w:ascii="TH SarabunPSK" w:hAnsi="TH SarabunPSK" w:cs="TH SarabunPSK" w:hint="cs"/>
          <w:sz w:val="32"/>
          <w:szCs w:val="32"/>
          <w:cs/>
        </w:rPr>
        <w:t>แบ่งตามอายุ</w:t>
      </w:r>
    </w:p>
    <w:p w14:paraId="5E53AF62" w14:textId="77777777" w:rsidR="00D84CAA" w:rsidRDefault="00D84CAA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7582931" wp14:editId="43C66E14">
            <wp:extent cx="5486400" cy="1828800"/>
            <wp:effectExtent l="0" t="0" r="0" b="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0"/>
              </a:graphicData>
            </a:graphic>
          </wp:inline>
        </w:drawing>
      </w:r>
    </w:p>
    <w:p w14:paraId="552B18B3" w14:textId="53584F4B" w:rsidR="00A204CB" w:rsidRDefault="00A204CB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กราฟแสดงจำนวน</w:t>
      </w:r>
      <w:r w:rsidRPr="00A204CB">
        <w:rPr>
          <w:rFonts w:ascii="TH SarabunPSK" w:hAnsi="TH SarabunPSK" w:cs="TH SarabunPSK"/>
          <w:sz w:val="32"/>
          <w:szCs w:val="32"/>
          <w:cs/>
        </w:rPr>
        <w:t>ผู้ตอบแบบสอบถา</w:t>
      </w:r>
      <w:r w:rsidRPr="00A204CB">
        <w:rPr>
          <w:rFonts w:ascii="TH SarabunPSK" w:hAnsi="TH SarabunPSK" w:cs="TH SarabunPSK" w:hint="cs"/>
          <w:sz w:val="32"/>
          <w:szCs w:val="32"/>
          <w:cs/>
        </w:rPr>
        <w:t>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แบ่งตามสถานะเกี่ยวกับตลาดแลกเปลี่ยนเงินตราสากล </w:t>
      </w:r>
      <w:r>
        <w:rPr>
          <w:rFonts w:ascii="TH SarabunPSK" w:hAnsi="TH SarabunPSK" w:cs="TH SarabunPSK"/>
          <w:sz w:val="32"/>
          <w:szCs w:val="32"/>
        </w:rPr>
        <w:t>(FOREX)</w:t>
      </w:r>
    </w:p>
    <w:p w14:paraId="74DD1B64" w14:textId="77777777" w:rsidR="00D84CAA" w:rsidRPr="007F3BCC" w:rsidRDefault="00D84CAA" w:rsidP="00D84CAA">
      <w:pPr>
        <w:spacing w:after="0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7F3BCC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ตอนที่ 2 ระดับความพึงพอใจ</w:t>
      </w:r>
    </w:p>
    <w:p w14:paraId="6170BBF2" w14:textId="77777777" w:rsidR="00D84CAA" w:rsidRDefault="00D84CAA" w:rsidP="00D84CA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ในการวัดและประเมินผลทางผู้จัดทำได้ทำการแยกกรณีการใช้งาน</w:t>
      </w:r>
      <w:r w:rsidRPr="0040284D">
        <w:rPr>
          <w:rFonts w:ascii="TH SarabunPSK" w:hAnsi="TH SarabunPSK" w:cs="TH SarabunPSK"/>
          <w:sz w:val="32"/>
          <w:szCs w:val="32"/>
          <w:cs/>
        </w:rPr>
        <w:t xml:space="preserve">โปรแกรมช่วยสร้างโค้ดภาษา </w:t>
      </w:r>
      <w:r w:rsidRPr="0040284D">
        <w:rPr>
          <w:rFonts w:ascii="TH SarabunPSK" w:hAnsi="TH SarabunPSK" w:cs="TH SarabunPSK"/>
          <w:sz w:val="32"/>
          <w:szCs w:val="32"/>
        </w:rPr>
        <w:t>MQL</w:t>
      </w:r>
      <w:r w:rsidRPr="0040284D">
        <w:rPr>
          <w:rFonts w:ascii="TH SarabunPSK" w:hAnsi="TH SarabunPSK" w:cs="TH SarabunPSK"/>
          <w:sz w:val="32"/>
          <w:szCs w:val="32"/>
          <w:cs/>
        </w:rPr>
        <w:t>4 สำหรับการซื้อขายอัตราแลกเปลี่ยนเงินตราผ่านเว็บไซต์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กรณี 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ผู้ที่เคย</w:t>
      </w:r>
      <w:r w:rsidRPr="00C26D68">
        <w:rPr>
          <w:rFonts w:ascii="TH SarabunPSK" w:hAnsi="TH SarabunPSK" w:cs="TH SarabunPSK"/>
          <w:sz w:val="32"/>
          <w:szCs w:val="32"/>
          <w:cs/>
        </w:rPr>
        <w:t>ลงทุนเกี่ยวกับตลาดแลกเปลี่ยนเงินตราสากล (</w:t>
      </w:r>
      <w:r w:rsidRPr="00C26D68">
        <w:rPr>
          <w:rFonts w:ascii="TH SarabunPSK" w:hAnsi="TH SarabunPSK" w:cs="TH SarabunPSK"/>
          <w:sz w:val="32"/>
          <w:szCs w:val="32"/>
        </w:rPr>
        <w:t>FOREX)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จำนวน 15 คน และ ผู้ที่ไม่เคย</w:t>
      </w:r>
      <w:r w:rsidRPr="00C26D68">
        <w:rPr>
          <w:rFonts w:ascii="TH SarabunPSK" w:hAnsi="TH SarabunPSK" w:cs="TH SarabunPSK"/>
          <w:sz w:val="32"/>
          <w:szCs w:val="32"/>
          <w:cs/>
        </w:rPr>
        <w:t>ลงทุนเกี่ยวกับตลาดแลกเปลี่ยนเงินตราสากล (</w:t>
      </w:r>
      <w:r w:rsidRPr="00C26D68">
        <w:rPr>
          <w:rFonts w:ascii="TH SarabunPSK" w:hAnsi="TH SarabunPSK" w:cs="TH SarabunPSK"/>
          <w:sz w:val="32"/>
          <w:szCs w:val="32"/>
        </w:rPr>
        <w:t>FOREX)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จำนวน 16 คน รวมทั้งหมด 31 โดยสรุปผลระดับความพึงพอใจต่อการใช้งานโครงงานดังนี้</w:t>
      </w:r>
    </w:p>
    <w:p w14:paraId="3CE70D0E" w14:textId="77777777" w:rsidR="00D84CAA" w:rsidRDefault="00D84CAA" w:rsidP="00D84CA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6EC9946" w14:textId="21A0BD50" w:rsidR="00D84CAA" w:rsidRDefault="00077184" w:rsidP="00D84C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</w:t>
      </w:r>
      <w:r w:rsidR="00D84CAA">
        <w:rPr>
          <w:rFonts w:ascii="TH SarabunPSK" w:hAnsi="TH SarabunPSK" w:cs="TH SarabunPSK"/>
          <w:sz w:val="32"/>
          <w:szCs w:val="32"/>
        </w:rPr>
        <w:t xml:space="preserve"> </w:t>
      </w:r>
      <w:r w:rsidR="00D84CAA">
        <w:rPr>
          <w:rFonts w:ascii="TH SarabunPSK" w:hAnsi="TH SarabunPSK" w:cs="TH SarabunPSK" w:hint="cs"/>
          <w:sz w:val="32"/>
          <w:szCs w:val="32"/>
          <w:cs/>
        </w:rPr>
        <w:t>ผู้ที่เคย</w:t>
      </w:r>
      <w:r w:rsidR="00D84CAA" w:rsidRPr="00C26D68">
        <w:rPr>
          <w:rFonts w:ascii="TH SarabunPSK" w:hAnsi="TH SarabunPSK" w:cs="TH SarabunPSK"/>
          <w:sz w:val="32"/>
          <w:szCs w:val="32"/>
          <w:cs/>
        </w:rPr>
        <w:t>ลงทุนเกี่ยวกับตลาดแลกเปลี่ยนเงินตราสากล (</w:t>
      </w:r>
      <w:r w:rsidR="00D84CAA" w:rsidRPr="00C26D68">
        <w:rPr>
          <w:rFonts w:ascii="TH SarabunPSK" w:hAnsi="TH SarabunPSK" w:cs="TH SarabunPSK"/>
          <w:sz w:val="32"/>
          <w:szCs w:val="32"/>
        </w:rPr>
        <w:t>FOREX)</w:t>
      </w:r>
      <w:r w:rsidR="00D84CAA">
        <w:rPr>
          <w:rFonts w:ascii="TH SarabunPSK" w:hAnsi="TH SarabunPSK" w:cs="TH SarabunPSK" w:hint="cs"/>
          <w:sz w:val="32"/>
          <w:szCs w:val="32"/>
          <w:cs/>
        </w:rPr>
        <w:t xml:space="preserve"> จำนวน 15 คน</w:t>
      </w:r>
    </w:p>
    <w:tbl>
      <w:tblPr>
        <w:tblW w:w="8459" w:type="dxa"/>
        <w:tblInd w:w="-5" w:type="dxa"/>
        <w:tblLook w:val="04A0" w:firstRow="1" w:lastRow="0" w:firstColumn="1" w:lastColumn="0" w:noHBand="0" w:noVBand="1"/>
      </w:tblPr>
      <w:tblGrid>
        <w:gridCol w:w="354"/>
        <w:gridCol w:w="4866"/>
        <w:gridCol w:w="900"/>
        <w:gridCol w:w="900"/>
        <w:gridCol w:w="1439"/>
      </w:tblGrid>
      <w:tr w:rsidR="00D84CAA" w:rsidRPr="00DE4F56" w14:paraId="1B983BAD" w14:textId="77777777" w:rsidTr="00077184">
        <w:trPr>
          <w:trHeight w:val="495"/>
        </w:trPr>
        <w:tc>
          <w:tcPr>
            <w:tcW w:w="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0B4F9" w14:textId="77777777" w:rsidR="00D84CAA" w:rsidRPr="00DE4F56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ที่</w:t>
            </w:r>
          </w:p>
        </w:tc>
        <w:tc>
          <w:tcPr>
            <w:tcW w:w="486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B842F" w14:textId="77777777" w:rsidR="00D84CAA" w:rsidRPr="00DE4F56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รายการ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ABCBD" w14:textId="77777777" w:rsidR="00D84CAA" w:rsidRPr="00DE4F56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8B4F" w14:textId="77777777" w:rsidR="00D84CAA" w:rsidRPr="00DE4F56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17DD" w14:textId="77777777" w:rsidR="00D84CAA" w:rsidRPr="00DE4F56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การจัดอันดับ</w:t>
            </w:r>
          </w:p>
        </w:tc>
      </w:tr>
      <w:tr w:rsidR="00A22B92" w:rsidRPr="00DE4F56" w14:paraId="547E3606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A360CC7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4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F939" w14:textId="15F6C182" w:rsidR="00A22B92" w:rsidRPr="00DE4F56" w:rsidRDefault="00A22B92" w:rsidP="00A22B9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เว็บไซต์มีความสวยงามน่าใช้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9CBC2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3.53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AB954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4.12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49BE9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</w:tr>
      <w:tr w:rsidR="00A22B92" w:rsidRPr="00DE4F56" w14:paraId="6FC1B68F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8EB721A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4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514D4" w14:textId="285419A4" w:rsidR="00A22B92" w:rsidRPr="00DE4F56" w:rsidRDefault="00A22B92" w:rsidP="00A22B9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เว็บไซต์ใช้งานง่ายไม่ยุ่งยาก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CEA7F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3.07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CF00B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3.32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18AAC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</w:tr>
      <w:tr w:rsidR="00A22B92" w:rsidRPr="00DE4F56" w14:paraId="2AF4C1C0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5857020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4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92472" w14:textId="77777777" w:rsidR="00077184" w:rsidRDefault="00A22B92" w:rsidP="00A22B9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คำอธิบายวิธีการใช้งานเว็บไซต์และ</w:t>
            </w:r>
          </w:p>
          <w:p w14:paraId="1B2B7649" w14:textId="76681023" w:rsidR="00A22B92" w:rsidRPr="00DE4F56" w:rsidRDefault="00A22B92" w:rsidP="00A22B9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โปรแกรมอ่านแล้วมีความเข้าใจ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58F54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3.13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88E49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3.08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781A0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</w:tr>
      <w:tr w:rsidR="00A22B92" w:rsidRPr="00DE4F56" w14:paraId="23FC22F8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AB9A870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4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F8152" w14:textId="606F6BC3" w:rsidR="00A22B92" w:rsidRPr="00DE4F56" w:rsidRDefault="00A22B92" w:rsidP="00A22B9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การสร้างเงื่อนไขโค้ดโปรแกรมสะดวก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0D5D9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3.60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89C02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3.67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5B8B8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A22B92" w:rsidRPr="00DE4F56" w14:paraId="6FB527D4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AD63972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4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0100B" w14:textId="77777777" w:rsidR="00077184" w:rsidRDefault="00A22B92" w:rsidP="00A22B9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การตั้งค่าเครื่องมือบ่งชี้</w:t>
            </w: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(Indicator) </w:t>
            </w:r>
          </w:p>
          <w:p w14:paraId="27668A7B" w14:textId="61B43D40" w:rsidR="00A22B92" w:rsidRPr="00DE4F56" w:rsidRDefault="00A22B92" w:rsidP="00A22B9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สามารถตั้งค่าได้ตามต้องการและง่าย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B4FC6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3.60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03686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2.65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8731E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A22B92" w:rsidRPr="00DE4F56" w14:paraId="518350FE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3C5D95E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4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0AD9D" w14:textId="42BE9BF2" w:rsidR="00A22B92" w:rsidRPr="00DE4F56" w:rsidRDefault="00A22B92" w:rsidP="00A22B9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โปรแกรมที่ได้รับตรงตามความต้องการ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17EE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3.53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F2A1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3.24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FD5A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</w:tr>
      <w:tr w:rsidR="00A22B92" w:rsidRPr="00DE4F56" w14:paraId="7953709C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5C6FE4F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4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6F4F7" w14:textId="08CDF7AA" w:rsidR="00A22B92" w:rsidRPr="00DE4F56" w:rsidRDefault="00A22B92" w:rsidP="00A22B9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โปรแกรมที่ได้รับทำงานถูกต้อง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08085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3.47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F5186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4.12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7480A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</w:tr>
      <w:tr w:rsidR="00A22B92" w:rsidRPr="00DE4F56" w14:paraId="6770D18C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1140DBB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4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F788E" w14:textId="6391C487" w:rsidR="00A22B92" w:rsidRPr="00DE4F56" w:rsidRDefault="00A22B92" w:rsidP="00A22B9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การใช้งานสะดวกไม่ซับซ้อน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0AD36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3.27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1D15A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3.16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9305B" w14:textId="77777777" w:rsidR="00A22B92" w:rsidRPr="00DE4F56" w:rsidRDefault="00A22B92" w:rsidP="00A22B9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</w:tr>
      <w:tr w:rsidR="00D84CAA" w:rsidRPr="00DE4F56" w14:paraId="3F69A8F4" w14:textId="77777777" w:rsidTr="00077184">
        <w:trPr>
          <w:trHeight w:val="300"/>
        </w:trPr>
        <w:tc>
          <w:tcPr>
            <w:tcW w:w="5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3D46E" w14:textId="77777777" w:rsidR="00D84CAA" w:rsidRPr="00DE4F56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ค่าเฉลี่ยความพึงพอใจของผู้ปฏิบัติงาน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9615D" w14:textId="77777777" w:rsidR="00D84CAA" w:rsidRPr="00DE4F56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3.40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93215" w14:textId="77777777" w:rsidR="00D84CAA" w:rsidRPr="00DE4F56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3.42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32EDD" w14:textId="77777777" w:rsidR="00D84CAA" w:rsidRPr="00DE4F56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4F5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 </w:t>
            </w:r>
          </w:p>
        </w:tc>
      </w:tr>
    </w:tbl>
    <w:p w14:paraId="7641598A" w14:textId="136E5CD2" w:rsidR="00D84CAA" w:rsidRDefault="00D84CAA" w:rsidP="00D84C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F198776" wp14:editId="054B93EC">
            <wp:extent cx="5486400" cy="3200400"/>
            <wp:effectExtent l="0" t="0" r="0" b="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1"/>
              </a:graphicData>
            </a:graphic>
          </wp:inline>
        </w:drawing>
      </w:r>
    </w:p>
    <w:p w14:paraId="4415043C" w14:textId="7DD2D5A5" w:rsidR="00D84CAA" w:rsidRPr="009F2153" w:rsidRDefault="009F2153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 </w:t>
      </w:r>
      <w:r w:rsidRPr="00DE4F5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ค่าเฉลี่ยความพึงพอใจ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ส่วนเบี่ยงเบนมาตรฐาน ตามหัวข้อการประเมิน </w:t>
      </w:r>
      <w:r>
        <w:rPr>
          <w:rFonts w:ascii="TH SarabunPSK" w:hAnsi="TH SarabunPSK" w:cs="TH SarabunPSK" w:hint="cs"/>
          <w:sz w:val="32"/>
          <w:szCs w:val="32"/>
          <w:cs/>
        </w:rPr>
        <w:t>ผู้ที่เคย</w:t>
      </w:r>
      <w:r w:rsidRPr="00C26D68">
        <w:rPr>
          <w:rFonts w:ascii="TH SarabunPSK" w:hAnsi="TH SarabunPSK" w:cs="TH SarabunPSK"/>
          <w:sz w:val="32"/>
          <w:szCs w:val="32"/>
          <w:cs/>
        </w:rPr>
        <w:t>ลงทุนเกี่ยวกับตลาดแลกเปลี่ยนเงินตราสากล (</w:t>
      </w:r>
      <w:r w:rsidRPr="00C26D68">
        <w:rPr>
          <w:rFonts w:ascii="TH SarabunPSK" w:hAnsi="TH SarabunPSK" w:cs="TH SarabunPSK"/>
          <w:sz w:val="32"/>
          <w:szCs w:val="32"/>
        </w:rPr>
        <w:t>FOREX)</w:t>
      </w:r>
    </w:p>
    <w:p w14:paraId="3B720701" w14:textId="77777777" w:rsidR="009F2153" w:rsidRDefault="009F2153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5504A6F" w14:textId="77777777" w:rsidR="00D84CAA" w:rsidRPr="00B62248" w:rsidRDefault="00D84CAA" w:rsidP="00D84CAA">
      <w:pPr>
        <w:spacing w:after="0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B62248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สรุปผล</w:t>
      </w:r>
    </w:p>
    <w:p w14:paraId="24447FF5" w14:textId="134528BA" w:rsidR="00D84CAA" w:rsidRPr="006C7C64" w:rsidRDefault="00D84CAA" w:rsidP="00D84CA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จากการเก็บรวบรวมข้อมูลกลุ่มตัวอย่างผู้ที่เคย</w:t>
      </w:r>
      <w:r w:rsidRPr="00C26D68">
        <w:rPr>
          <w:rFonts w:ascii="TH SarabunPSK" w:hAnsi="TH SarabunPSK" w:cs="TH SarabunPSK"/>
          <w:sz w:val="32"/>
          <w:szCs w:val="32"/>
          <w:cs/>
        </w:rPr>
        <w:t>ลงทุนเกี่ยวกับตลาดแลกเปลี่ยนเงินตราสากล (</w:t>
      </w:r>
      <w:r w:rsidRPr="00C26D68">
        <w:rPr>
          <w:rFonts w:ascii="TH SarabunPSK" w:hAnsi="TH SarabunPSK" w:cs="TH SarabunPSK"/>
          <w:sz w:val="32"/>
          <w:szCs w:val="32"/>
        </w:rPr>
        <w:t>FOREX)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จำนวน 15 คน มีระดับความพึงพอใจเฉลี่ยอยู่ที่ 3.40 ระดับ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ปลานกลาง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โดยระดับความพึงพอใจที่มากสุดในแบบประเมินคือ </w:t>
      </w:r>
      <w:r w:rsidR="00A22B92" w:rsidRPr="008F46F5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การสร้างเงื่อนไขโค้ดโปรแกรมสะดวก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A22B92" w:rsidRPr="008F46F5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การตั้งค่าเครื่องมือบ่งชี้</w:t>
      </w:r>
      <w:r w:rsidR="00A22B92" w:rsidRPr="008F46F5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(Indicator) </w:t>
      </w:r>
      <w:r w:rsidR="00A22B92" w:rsidRPr="008F46F5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สามารถตั้งค่าได้ตามต้องการและง่าย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มีระดับความพึงพอใจเฉลี่ยอยู่ที่ 3.60 ระดับ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ปลานกลาง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ระดับความพึงพอใจที่น้อยสุดในแบบประเมินคือ </w:t>
      </w:r>
      <w:r w:rsidRPr="008F46F5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เว็บไ</w:t>
      </w:r>
      <w:r w:rsidRPr="00DE4F5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โปรแกรมที่ได้รับทำงานถูกต้อง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มีระดับความพึงพอใจเฉลี่ยอยู่ที่ 3.07 ระดับ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ปลานกลาง</w:t>
      </w:r>
      <w:r>
        <w:rPr>
          <w:rFonts w:ascii="TH SarabunPSK" w:hAnsi="TH SarabunPSK" w:cs="TH SarabunPSK"/>
          <w:sz w:val="32"/>
          <w:szCs w:val="32"/>
        </w:rPr>
        <w:t>”</w:t>
      </w:r>
    </w:p>
    <w:p w14:paraId="72EDA8C0" w14:textId="77777777" w:rsidR="00D84CAA" w:rsidRDefault="00D84CAA" w:rsidP="00D84CAA">
      <w:pPr>
        <w:spacing w:after="0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26FCA48" w14:textId="77777777" w:rsidR="00D84CAA" w:rsidRDefault="00D84CAA" w:rsidP="00D84CAA">
      <w:pPr>
        <w:spacing w:after="0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ข้อเสนอแนะ</w:t>
      </w:r>
    </w:p>
    <w:p w14:paraId="35B001CD" w14:textId="77777777" w:rsidR="00D84CAA" w:rsidRDefault="00D84CAA" w:rsidP="00D84CAA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14:paraId="3C41E08D" w14:textId="77777777" w:rsidR="00D84CAA" w:rsidRDefault="00D84CAA" w:rsidP="00D84CA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6505B36" w14:textId="77777777" w:rsidR="00D84CAA" w:rsidRDefault="00D84CAA" w:rsidP="00D84CA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3C8063B" w14:textId="77777777" w:rsidR="00D84CAA" w:rsidRDefault="00D84CAA" w:rsidP="00D84CA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BA3B037" w14:textId="77777777" w:rsidR="00D84CAA" w:rsidRDefault="00D84CAA" w:rsidP="00D84CA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D3C5A6" w14:textId="152EE0A1" w:rsidR="00D84CAA" w:rsidRDefault="009F2153" w:rsidP="00D84CA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4.2</w:t>
      </w:r>
      <w:r w:rsidR="00D84CAA">
        <w:rPr>
          <w:rFonts w:ascii="TH SarabunPSK" w:hAnsi="TH SarabunPSK" w:cs="TH SarabunPSK"/>
          <w:sz w:val="32"/>
          <w:szCs w:val="32"/>
        </w:rPr>
        <w:t xml:space="preserve"> </w:t>
      </w:r>
      <w:r w:rsidR="00D84CAA">
        <w:rPr>
          <w:rFonts w:ascii="TH SarabunPSK" w:hAnsi="TH SarabunPSK" w:cs="TH SarabunPSK" w:hint="cs"/>
          <w:sz w:val="32"/>
          <w:szCs w:val="32"/>
          <w:cs/>
        </w:rPr>
        <w:t>ผู้ที่ไม่เคย</w:t>
      </w:r>
      <w:r w:rsidR="00D84CAA" w:rsidRPr="00C26D68">
        <w:rPr>
          <w:rFonts w:ascii="TH SarabunPSK" w:hAnsi="TH SarabunPSK" w:cs="TH SarabunPSK"/>
          <w:sz w:val="32"/>
          <w:szCs w:val="32"/>
          <w:cs/>
        </w:rPr>
        <w:t>ลงทุนเกี่ยวกับตลาดแลกเปลี่ยนเงินตราสากล (</w:t>
      </w:r>
      <w:r w:rsidR="00D84CAA" w:rsidRPr="00C26D68">
        <w:rPr>
          <w:rFonts w:ascii="TH SarabunPSK" w:hAnsi="TH SarabunPSK" w:cs="TH SarabunPSK"/>
          <w:sz w:val="32"/>
          <w:szCs w:val="32"/>
        </w:rPr>
        <w:t>FOREX)</w:t>
      </w:r>
      <w:r w:rsidR="00D84CAA">
        <w:rPr>
          <w:rFonts w:ascii="TH SarabunPSK" w:hAnsi="TH SarabunPSK" w:cs="TH SarabunPSK" w:hint="cs"/>
          <w:sz w:val="32"/>
          <w:szCs w:val="32"/>
          <w:cs/>
        </w:rPr>
        <w:t xml:space="preserve"> จำนวน 16 คน</w:t>
      </w:r>
    </w:p>
    <w:tbl>
      <w:tblPr>
        <w:tblW w:w="8459" w:type="dxa"/>
        <w:tblInd w:w="-5" w:type="dxa"/>
        <w:tblLook w:val="04A0" w:firstRow="1" w:lastRow="0" w:firstColumn="1" w:lastColumn="0" w:noHBand="0" w:noVBand="1"/>
      </w:tblPr>
      <w:tblGrid>
        <w:gridCol w:w="354"/>
        <w:gridCol w:w="4866"/>
        <w:gridCol w:w="900"/>
        <w:gridCol w:w="900"/>
        <w:gridCol w:w="1439"/>
      </w:tblGrid>
      <w:tr w:rsidR="00D84CAA" w:rsidRPr="008F46F5" w14:paraId="436556EC" w14:textId="77777777" w:rsidTr="00077184">
        <w:trPr>
          <w:trHeight w:val="495"/>
        </w:trPr>
        <w:tc>
          <w:tcPr>
            <w:tcW w:w="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2485E" w14:textId="77777777" w:rsidR="00D84CAA" w:rsidRPr="008F46F5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ที่</w:t>
            </w:r>
          </w:p>
        </w:tc>
        <w:tc>
          <w:tcPr>
            <w:tcW w:w="48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F40E6" w14:textId="77777777" w:rsidR="00D84CAA" w:rsidRPr="008F46F5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รายการ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900C" w14:textId="77777777" w:rsidR="00D84CAA" w:rsidRPr="008F46F5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7E3B1" w14:textId="77777777" w:rsidR="00D84CAA" w:rsidRPr="008F46F5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6D425" w14:textId="77777777" w:rsidR="00D84CAA" w:rsidRPr="008F46F5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การจัดอันดับ</w:t>
            </w:r>
          </w:p>
        </w:tc>
      </w:tr>
      <w:tr w:rsidR="00D84CAA" w:rsidRPr="008F46F5" w14:paraId="6DD0EA6F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48084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4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830732" w14:textId="77777777" w:rsidR="00D84CAA" w:rsidRPr="008F46F5" w:rsidRDefault="00D84CAA" w:rsidP="00A0354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เว็บไซต์มีความสวยงามน่าใช้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7C854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3.44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D1D14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4.47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14495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</w:tr>
      <w:tr w:rsidR="00D84CAA" w:rsidRPr="008F46F5" w14:paraId="3BE53EB9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E8A28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4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C6CE50" w14:textId="77777777" w:rsidR="00D84CAA" w:rsidRPr="008F46F5" w:rsidRDefault="00D84CAA" w:rsidP="00A0354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เว็บไซต์ใช้งานง่ายไม่ยุ่งยาก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5AC3A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3.31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D23C2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4.12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19886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</w:tr>
      <w:tr w:rsidR="00D84CAA" w:rsidRPr="008F46F5" w14:paraId="1305EF43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A4045D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4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BD237" w14:textId="77777777" w:rsidR="00077184" w:rsidRDefault="00D84CAA" w:rsidP="00A0354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คำอธิบายวิธีการใช้งานเว็บไซต์และ</w:t>
            </w:r>
          </w:p>
          <w:p w14:paraId="034856BB" w14:textId="037C3B4F" w:rsidR="00D84CAA" w:rsidRPr="008F46F5" w:rsidRDefault="00D84CAA" w:rsidP="00A0354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โปรแกรมอ่านแล้วมีความเข้าใจ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3E97A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3.56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0A0E0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3.00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87AA5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</w:tr>
      <w:tr w:rsidR="00D84CAA" w:rsidRPr="008F46F5" w14:paraId="773B77A8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89B01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4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F6202" w14:textId="77777777" w:rsidR="00D84CAA" w:rsidRPr="008F46F5" w:rsidRDefault="00D84CAA" w:rsidP="00A0354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การสร้างเงื่อนไขโค้ดโปรแกรมสะดวก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CF1A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3.38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8F355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3.54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BEA62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</w:tr>
      <w:tr w:rsidR="00D84CAA" w:rsidRPr="008F46F5" w14:paraId="2C0CE707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A61DD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4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FC096F" w14:textId="77777777" w:rsidR="00077184" w:rsidRDefault="00D84CAA" w:rsidP="00A0354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การตั้งค่าเครื่องมือบ่งชี้</w:t>
            </w: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(Indicator) </w:t>
            </w:r>
          </w:p>
          <w:p w14:paraId="6F39429C" w14:textId="1302C8F5" w:rsidR="00D84CAA" w:rsidRPr="008F46F5" w:rsidRDefault="00D84CAA" w:rsidP="00A0354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สามารถตั้งค่าได้ตามต้องการและง่าย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D4706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3.44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A5778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2.55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6977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</w:tr>
      <w:tr w:rsidR="00D84CAA" w:rsidRPr="008F46F5" w14:paraId="7C84AEF8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7C77F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4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7CFF57" w14:textId="77777777" w:rsidR="00D84CAA" w:rsidRPr="008F46F5" w:rsidRDefault="00D84CAA" w:rsidP="00A0354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โปรแกรมที่ได้รับตรงตามความต้องการ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CB341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3.50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587D4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2.24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880DE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</w:tr>
      <w:tr w:rsidR="00D84CAA" w:rsidRPr="008F46F5" w14:paraId="3820B71A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3956A2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4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BD461C" w14:textId="77777777" w:rsidR="00D84CAA" w:rsidRPr="008F46F5" w:rsidRDefault="00D84CAA" w:rsidP="00A0354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โปรแกรมที่ได้รับทำงานถูกต้อง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7A865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3.94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3E6DB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4.24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C5A4B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D84CAA" w:rsidRPr="008F46F5" w14:paraId="67626652" w14:textId="77777777" w:rsidTr="00077184">
        <w:trPr>
          <w:trHeight w:val="480"/>
        </w:trPr>
        <w:tc>
          <w:tcPr>
            <w:tcW w:w="3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1D41B3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4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E6764" w14:textId="77777777" w:rsidR="00D84CAA" w:rsidRPr="008F46F5" w:rsidRDefault="00D84CAA" w:rsidP="00A0354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การใช้งานสะดวกไม่ซับซ้อน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1285E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3.38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66B1A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3.00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78CD3" w14:textId="77777777" w:rsidR="00D84CAA" w:rsidRPr="008F46F5" w:rsidRDefault="00D84CAA" w:rsidP="00A035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</w:tr>
      <w:tr w:rsidR="00D84CAA" w:rsidRPr="008F46F5" w14:paraId="0426E964" w14:textId="77777777" w:rsidTr="00077184">
        <w:trPr>
          <w:trHeight w:val="300"/>
        </w:trPr>
        <w:tc>
          <w:tcPr>
            <w:tcW w:w="5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C58AA" w14:textId="77777777" w:rsidR="00D84CAA" w:rsidRPr="008F46F5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ค่าเฉลี่ยความพึงพอใจของผู้ปฏิบัติงาน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5BC9" w14:textId="77777777" w:rsidR="00D84CAA" w:rsidRPr="008F46F5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3.49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7E252" w14:textId="77777777" w:rsidR="00D84CAA" w:rsidRPr="008F46F5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3.39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23562" w14:textId="77777777" w:rsidR="00D84CAA" w:rsidRPr="008F46F5" w:rsidRDefault="00D84CAA" w:rsidP="00A204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F46F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 </w:t>
            </w:r>
          </w:p>
        </w:tc>
      </w:tr>
    </w:tbl>
    <w:p w14:paraId="63D44D4F" w14:textId="77777777" w:rsidR="00D84CAA" w:rsidRDefault="00D84CAA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2A6C170" w14:textId="77777777" w:rsidR="00D84CAA" w:rsidRDefault="00D84CAA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7" w:name="_GoBack"/>
      <w:bookmarkEnd w:id="7"/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871408" wp14:editId="436888A1">
            <wp:extent cx="5486400" cy="3200400"/>
            <wp:effectExtent l="0" t="0" r="0" b="0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2"/>
              </a:graphicData>
            </a:graphic>
          </wp:inline>
        </w:drawing>
      </w:r>
    </w:p>
    <w:p w14:paraId="3257DB8D" w14:textId="6C04F65C" w:rsidR="00D84CAA" w:rsidRDefault="009F2153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 w:rsidRPr="00DE4F5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ค่าเฉลี่ยความพึงพอใจ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ส่วนเบี่ยงเบนมาตรฐาน ตามหัวข้อการประเมิน </w:t>
      </w:r>
      <w:r>
        <w:rPr>
          <w:rFonts w:ascii="TH SarabunPSK" w:hAnsi="TH SarabunPSK" w:cs="TH SarabunPSK" w:hint="cs"/>
          <w:sz w:val="32"/>
          <w:szCs w:val="32"/>
          <w:cs/>
        </w:rPr>
        <w:t>ผู้ที่ไม่เคย</w:t>
      </w:r>
      <w:r w:rsidRPr="00C26D68">
        <w:rPr>
          <w:rFonts w:ascii="TH SarabunPSK" w:hAnsi="TH SarabunPSK" w:cs="TH SarabunPSK"/>
          <w:sz w:val="32"/>
          <w:szCs w:val="32"/>
          <w:cs/>
        </w:rPr>
        <w:t>ลงทุนเกี่ยวกับตลาดแลกเปลี่ยนเงินตราสากล (</w:t>
      </w:r>
      <w:r w:rsidRPr="00C26D68">
        <w:rPr>
          <w:rFonts w:ascii="TH SarabunPSK" w:hAnsi="TH SarabunPSK" w:cs="TH SarabunPSK"/>
          <w:sz w:val="32"/>
          <w:szCs w:val="32"/>
        </w:rPr>
        <w:t>FOREX)</w:t>
      </w:r>
    </w:p>
    <w:p w14:paraId="66C6353F" w14:textId="77777777" w:rsidR="009F2153" w:rsidRDefault="009F2153" w:rsidP="00D84CA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F8E7F58" w14:textId="77777777" w:rsidR="00D84CAA" w:rsidRPr="00B62248" w:rsidRDefault="00D84CAA" w:rsidP="00D84CAA">
      <w:pPr>
        <w:spacing w:after="0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B62248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สรุปผล</w:t>
      </w:r>
    </w:p>
    <w:p w14:paraId="48B84BFA" w14:textId="77777777" w:rsidR="00D84CAA" w:rsidRPr="006C7C64" w:rsidRDefault="00D84CAA" w:rsidP="00D84CA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จากการเก็บรวบรวมข้อมูลกลุ่มตัวอย่างผู้ที่ไม่เคย</w:t>
      </w:r>
      <w:r w:rsidRPr="00C26D68">
        <w:rPr>
          <w:rFonts w:ascii="TH SarabunPSK" w:hAnsi="TH SarabunPSK" w:cs="TH SarabunPSK"/>
          <w:sz w:val="32"/>
          <w:szCs w:val="32"/>
          <w:cs/>
        </w:rPr>
        <w:t>ลงทุนเกี่ยวกับตลาดแลกเปลี่ยนเงินตราสากล (</w:t>
      </w:r>
      <w:r w:rsidRPr="00C26D68">
        <w:rPr>
          <w:rFonts w:ascii="TH SarabunPSK" w:hAnsi="TH SarabunPSK" w:cs="TH SarabunPSK"/>
          <w:sz w:val="32"/>
          <w:szCs w:val="32"/>
        </w:rPr>
        <w:t>FOREX)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จำนวน 16 คน มีระดับความพึงพอใจเฉลี่ยอยู่ที่ 3.49 ระดับ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ปลานกลาง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โดยระดับความพึงพอใจที่มากสุดในแบบประเมินคือ </w:t>
      </w:r>
      <w:r w:rsidRPr="008F46F5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โปรแกรมที่ได้รับทำงานถูกต้อง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มีระดับความพึงพอใจเฉลี่ยอยู่ที่ 3.94 ระดับ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ปลานกลาง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ระดับความพึงพอใจที่น้อยสุดในแบบประเมินคือ </w:t>
      </w:r>
      <w:r w:rsidRPr="008F46F5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เว็บไซต์ใช้งานง่ายไม่ยุ่งยาก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มีระดับความพึงพอใจเฉลี่ยอยู่ที่ 3.31 ระดับ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ปลานกลาง</w:t>
      </w:r>
      <w:r>
        <w:rPr>
          <w:rFonts w:ascii="TH SarabunPSK" w:hAnsi="TH SarabunPSK" w:cs="TH SarabunPSK"/>
          <w:sz w:val="32"/>
          <w:szCs w:val="32"/>
        </w:rPr>
        <w:t>”</w:t>
      </w:r>
    </w:p>
    <w:p w14:paraId="61479D25" w14:textId="77777777" w:rsidR="00D84CAA" w:rsidRDefault="00D84CAA" w:rsidP="00D84CAA">
      <w:pPr>
        <w:spacing w:after="0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136480CA" w14:textId="77777777" w:rsidR="00D84CAA" w:rsidRDefault="00D84CAA" w:rsidP="00D84CAA">
      <w:pPr>
        <w:spacing w:after="0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ข้อเสนอแนะ</w:t>
      </w:r>
    </w:p>
    <w:p w14:paraId="11AD91E3" w14:textId="77777777" w:rsidR="00D84CAA" w:rsidRPr="00B879A4" w:rsidRDefault="00D84CAA" w:rsidP="00D84CAA">
      <w:pPr>
        <w:pStyle w:val="ListParagraph"/>
        <w:numPr>
          <w:ilvl w:val="0"/>
          <w:numId w:val="22"/>
        </w:numPr>
        <w:spacing w:after="0" w:line="259" w:lineRule="auto"/>
        <w:rPr>
          <w:rFonts w:ascii="TH SarabunPSK" w:hAnsi="TH SarabunPSK" w:cs="TH SarabunPSK"/>
          <w:sz w:val="32"/>
          <w:szCs w:val="32"/>
        </w:rPr>
      </w:pPr>
      <w:r w:rsidRPr="00B879A4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B879A4">
        <w:rPr>
          <w:rFonts w:ascii="TH SarabunPSK" w:hAnsi="TH SarabunPSK" w:cs="TH SarabunPSK"/>
          <w:sz w:val="32"/>
          <w:szCs w:val="32"/>
        </w:rPr>
        <w:t xml:space="preserve">Indicator </w:t>
      </w:r>
      <w:r w:rsidRPr="00B879A4">
        <w:rPr>
          <w:rFonts w:ascii="TH SarabunPSK" w:hAnsi="TH SarabunPSK" w:cs="TH SarabunPSK" w:hint="cs"/>
          <w:sz w:val="32"/>
          <w:szCs w:val="32"/>
          <w:cs/>
        </w:rPr>
        <w:t xml:space="preserve">ให้มากขึ้นกว่านี้ </w:t>
      </w:r>
    </w:p>
    <w:p w14:paraId="4AC27666" w14:textId="77777777" w:rsidR="00D84CAA" w:rsidRPr="00B879A4" w:rsidRDefault="00D84CAA" w:rsidP="00D84CAA">
      <w:pPr>
        <w:pStyle w:val="ListParagraph"/>
        <w:numPr>
          <w:ilvl w:val="0"/>
          <w:numId w:val="22"/>
        </w:numPr>
        <w:spacing w:after="0" w:line="259" w:lineRule="auto"/>
        <w:rPr>
          <w:rFonts w:ascii="TH SarabunPSK" w:hAnsi="TH SarabunPSK" w:cs="TH SarabunPSK"/>
          <w:sz w:val="32"/>
          <w:szCs w:val="32"/>
          <w:cs/>
        </w:rPr>
      </w:pPr>
      <w:r w:rsidRPr="00B879A4">
        <w:rPr>
          <w:rFonts w:ascii="TH SarabunPSK" w:hAnsi="TH SarabunPSK" w:cs="TH SarabunPSK" w:hint="cs"/>
          <w:sz w:val="32"/>
          <w:szCs w:val="32"/>
          <w:cs/>
        </w:rPr>
        <w:t>ควรเพิ่ม</w:t>
      </w:r>
      <w:r>
        <w:rPr>
          <w:rFonts w:ascii="TH SarabunPSK" w:hAnsi="TH SarabunPSK" w:cs="TH SarabunPSK" w:hint="cs"/>
          <w:sz w:val="32"/>
          <w:szCs w:val="32"/>
          <w:cs/>
        </w:rPr>
        <w:t>เติมการแจ้งเตือนด้วย</w:t>
      </w:r>
    </w:p>
    <w:p w14:paraId="1EE27DE0" w14:textId="77777777" w:rsidR="00D84CAA" w:rsidRPr="00A21967" w:rsidRDefault="00D84CAA" w:rsidP="00CF673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sectPr w:rsidR="00D84CAA" w:rsidRPr="00A21967" w:rsidSect="005A0A07">
      <w:headerReference w:type="default" r:id="rId153"/>
      <w:pgSz w:w="11906" w:h="16838"/>
      <w:pgMar w:top="2160" w:right="1296" w:bottom="1296" w:left="2016" w:header="706" w:footer="0" w:gutter="0"/>
      <w:pgNumType w:start="6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7FC1C5" w14:textId="77777777" w:rsidR="00155191" w:rsidRDefault="00155191" w:rsidP="0037405C">
      <w:pPr>
        <w:spacing w:after="0" w:line="240" w:lineRule="auto"/>
      </w:pPr>
      <w:r>
        <w:separator/>
      </w:r>
    </w:p>
  </w:endnote>
  <w:endnote w:type="continuationSeparator" w:id="0">
    <w:p w14:paraId="2B108E5B" w14:textId="77777777" w:rsidR="00155191" w:rsidRDefault="00155191" w:rsidP="00374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E390A3" w14:textId="77777777" w:rsidR="00155191" w:rsidRDefault="00155191" w:rsidP="0037405C">
      <w:pPr>
        <w:spacing w:after="0" w:line="240" w:lineRule="auto"/>
      </w:pPr>
      <w:r>
        <w:separator/>
      </w:r>
    </w:p>
  </w:footnote>
  <w:footnote w:type="continuationSeparator" w:id="0">
    <w:p w14:paraId="61F1454C" w14:textId="77777777" w:rsidR="00155191" w:rsidRDefault="00155191" w:rsidP="003740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H SarabunPSK" w:hAnsi="TH SarabunPSK" w:cs="TH SarabunPSK"/>
        <w:sz w:val="32"/>
        <w:szCs w:val="32"/>
      </w:rPr>
      <w:id w:val="-306325316"/>
      <w:docPartObj>
        <w:docPartGallery w:val="Page Numbers (Top of Page)"/>
        <w:docPartUnique/>
      </w:docPartObj>
    </w:sdtPr>
    <w:sdtEndPr/>
    <w:sdtContent>
      <w:p w14:paraId="08CE1AC9" w14:textId="77777777" w:rsidR="00A204CB" w:rsidRDefault="00A204CB" w:rsidP="00DB7E7F">
        <w:pPr>
          <w:pStyle w:val="Header"/>
          <w:rPr>
            <w:rFonts w:ascii="TH SarabunPSK" w:hAnsi="TH SarabunPSK" w:cs="TH SarabunPSK"/>
            <w:sz w:val="32"/>
            <w:szCs w:val="32"/>
          </w:rPr>
        </w:pPr>
      </w:p>
      <w:p w14:paraId="65E65008" w14:textId="25D5CC09" w:rsidR="00A204CB" w:rsidRPr="00892F78" w:rsidRDefault="00A204CB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892F7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92F78">
          <w:rPr>
            <w:rFonts w:ascii="TH SarabunPSK" w:hAnsi="TH SarabunPSK" w:cs="TH SarabunPSK"/>
            <w:sz w:val="32"/>
            <w:szCs w:val="32"/>
          </w:rPr>
          <w:instrText>PAGE   \</w:instrText>
        </w:r>
        <w:r w:rsidRPr="00892F78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Pr="00892F78">
          <w:rPr>
            <w:rFonts w:ascii="TH SarabunPSK" w:hAnsi="TH SarabunPSK" w:cs="TH SarabunPSK"/>
            <w:sz w:val="32"/>
            <w:szCs w:val="32"/>
          </w:rPr>
          <w:instrText>MERGEFORMAT</w:instrText>
        </w:r>
        <w:r w:rsidRPr="00892F7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F84C0C" w:rsidRPr="00F84C0C">
          <w:rPr>
            <w:rFonts w:ascii="TH SarabunPSK" w:hAnsi="TH SarabunPSK" w:cs="TH SarabunPSK"/>
            <w:noProof/>
            <w:sz w:val="32"/>
            <w:szCs w:val="32"/>
            <w:lang w:val="th-TH"/>
          </w:rPr>
          <w:t>108</w:t>
        </w:r>
        <w:r w:rsidRPr="00892F7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4F9939E4" w14:textId="77777777" w:rsidR="00A204CB" w:rsidRPr="00892F78" w:rsidRDefault="00A204CB">
    <w:pPr>
      <w:pStyle w:val="Header"/>
      <w:rPr>
        <w:rFonts w:ascii="TH SarabunPSK" w:hAnsi="TH SarabunPSK" w:cs="TH SarabunPSK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D0BED"/>
    <w:multiLevelType w:val="hybridMultilevel"/>
    <w:tmpl w:val="7736BF66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4725C2"/>
    <w:multiLevelType w:val="hybridMultilevel"/>
    <w:tmpl w:val="07D038E8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F9F7166"/>
    <w:multiLevelType w:val="hybridMultilevel"/>
    <w:tmpl w:val="445616FE"/>
    <w:lvl w:ilvl="0" w:tplc="D12C2B0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13C5F82"/>
    <w:multiLevelType w:val="hybridMultilevel"/>
    <w:tmpl w:val="B78E702E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E735CE"/>
    <w:multiLevelType w:val="hybridMultilevel"/>
    <w:tmpl w:val="C882A794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0A4064"/>
    <w:multiLevelType w:val="hybridMultilevel"/>
    <w:tmpl w:val="F0D002E4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BB41B3"/>
    <w:multiLevelType w:val="hybridMultilevel"/>
    <w:tmpl w:val="95A08278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F8577FD"/>
    <w:multiLevelType w:val="hybridMultilevel"/>
    <w:tmpl w:val="F6AEF424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F5E776E"/>
    <w:multiLevelType w:val="hybridMultilevel"/>
    <w:tmpl w:val="18D29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0F78C4"/>
    <w:multiLevelType w:val="hybridMultilevel"/>
    <w:tmpl w:val="B30088FA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4F11198"/>
    <w:multiLevelType w:val="hybridMultilevel"/>
    <w:tmpl w:val="EC88C48C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1D1ACA"/>
    <w:multiLevelType w:val="hybridMultilevel"/>
    <w:tmpl w:val="3288106C"/>
    <w:lvl w:ilvl="0" w:tplc="327E6A4C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35475C1"/>
    <w:multiLevelType w:val="hybridMultilevel"/>
    <w:tmpl w:val="6416F9E2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BB45FF1"/>
    <w:multiLevelType w:val="multilevel"/>
    <w:tmpl w:val="C7C2F0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4944811"/>
    <w:multiLevelType w:val="hybridMultilevel"/>
    <w:tmpl w:val="1040DD3C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BC47E9B"/>
    <w:multiLevelType w:val="hybridMultilevel"/>
    <w:tmpl w:val="9FAE4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046A9A"/>
    <w:multiLevelType w:val="hybridMultilevel"/>
    <w:tmpl w:val="C5305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572ED3"/>
    <w:multiLevelType w:val="hybridMultilevel"/>
    <w:tmpl w:val="442A6E20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C0821F8"/>
    <w:multiLevelType w:val="hybridMultilevel"/>
    <w:tmpl w:val="9AFE7BC8"/>
    <w:lvl w:ilvl="0" w:tplc="C6A42A80">
      <w:start w:val="1"/>
      <w:numFmt w:val="thaiLetters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F8273F0"/>
    <w:multiLevelType w:val="hybridMultilevel"/>
    <w:tmpl w:val="30768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0"/>
  </w:num>
  <w:num w:numId="3">
    <w:abstractNumId w:val="10"/>
  </w:num>
  <w:num w:numId="4">
    <w:abstractNumId w:val="9"/>
  </w:num>
  <w:num w:numId="5">
    <w:abstractNumId w:val="21"/>
  </w:num>
  <w:num w:numId="6">
    <w:abstractNumId w:val="18"/>
  </w:num>
  <w:num w:numId="7">
    <w:abstractNumId w:val="17"/>
  </w:num>
  <w:num w:numId="8">
    <w:abstractNumId w:val="13"/>
  </w:num>
  <w:num w:numId="9">
    <w:abstractNumId w:val="6"/>
  </w:num>
  <w:num w:numId="10">
    <w:abstractNumId w:val="7"/>
  </w:num>
  <w:num w:numId="11">
    <w:abstractNumId w:val="12"/>
  </w:num>
  <w:num w:numId="12">
    <w:abstractNumId w:val="2"/>
  </w:num>
  <w:num w:numId="13">
    <w:abstractNumId w:val="19"/>
  </w:num>
  <w:num w:numId="14">
    <w:abstractNumId w:val="8"/>
  </w:num>
  <w:num w:numId="15">
    <w:abstractNumId w:val="5"/>
  </w:num>
  <w:num w:numId="16">
    <w:abstractNumId w:val="11"/>
  </w:num>
  <w:num w:numId="17">
    <w:abstractNumId w:val="4"/>
  </w:num>
  <w:num w:numId="18">
    <w:abstractNumId w:val="16"/>
  </w:num>
  <w:num w:numId="19">
    <w:abstractNumId w:val="1"/>
  </w:num>
  <w:num w:numId="20">
    <w:abstractNumId w:val="20"/>
  </w:num>
  <w:num w:numId="21">
    <w:abstractNumId w:val="14"/>
  </w:num>
  <w:num w:numId="22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PPNorth2">
    <w15:presenceInfo w15:providerId="None" w15:userId="PPNorth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952"/>
    <w:rsid w:val="00000E1C"/>
    <w:rsid w:val="00001090"/>
    <w:rsid w:val="00003231"/>
    <w:rsid w:val="000048EB"/>
    <w:rsid w:val="00005F75"/>
    <w:rsid w:val="00007624"/>
    <w:rsid w:val="00010173"/>
    <w:rsid w:val="00010819"/>
    <w:rsid w:val="000114EA"/>
    <w:rsid w:val="00012610"/>
    <w:rsid w:val="00012D39"/>
    <w:rsid w:val="00014E8B"/>
    <w:rsid w:val="00014F9C"/>
    <w:rsid w:val="00015BEF"/>
    <w:rsid w:val="000162AD"/>
    <w:rsid w:val="00022C05"/>
    <w:rsid w:val="00023A51"/>
    <w:rsid w:val="00024009"/>
    <w:rsid w:val="00024C31"/>
    <w:rsid w:val="00025975"/>
    <w:rsid w:val="0003039A"/>
    <w:rsid w:val="00031FF4"/>
    <w:rsid w:val="0003268F"/>
    <w:rsid w:val="00033E80"/>
    <w:rsid w:val="000362DC"/>
    <w:rsid w:val="000420EB"/>
    <w:rsid w:val="00043B36"/>
    <w:rsid w:val="00044FD1"/>
    <w:rsid w:val="00045820"/>
    <w:rsid w:val="00047B17"/>
    <w:rsid w:val="00050DB2"/>
    <w:rsid w:val="000600D2"/>
    <w:rsid w:val="00064352"/>
    <w:rsid w:val="00064815"/>
    <w:rsid w:val="00066C5E"/>
    <w:rsid w:val="00067485"/>
    <w:rsid w:val="0007048D"/>
    <w:rsid w:val="000711B0"/>
    <w:rsid w:val="00071520"/>
    <w:rsid w:val="000724B4"/>
    <w:rsid w:val="000735E2"/>
    <w:rsid w:val="000761DA"/>
    <w:rsid w:val="00076E1D"/>
    <w:rsid w:val="00077184"/>
    <w:rsid w:val="00077CC0"/>
    <w:rsid w:val="00082004"/>
    <w:rsid w:val="00084AB0"/>
    <w:rsid w:val="0008575D"/>
    <w:rsid w:val="00090263"/>
    <w:rsid w:val="0009188D"/>
    <w:rsid w:val="00091A5E"/>
    <w:rsid w:val="00091D48"/>
    <w:rsid w:val="000A0CAF"/>
    <w:rsid w:val="000A24F9"/>
    <w:rsid w:val="000A293A"/>
    <w:rsid w:val="000A3027"/>
    <w:rsid w:val="000A6EDD"/>
    <w:rsid w:val="000A718A"/>
    <w:rsid w:val="000B21EA"/>
    <w:rsid w:val="000B257B"/>
    <w:rsid w:val="000B2979"/>
    <w:rsid w:val="000C109F"/>
    <w:rsid w:val="000C269D"/>
    <w:rsid w:val="000C463C"/>
    <w:rsid w:val="000C5E49"/>
    <w:rsid w:val="000D01EF"/>
    <w:rsid w:val="000D05C5"/>
    <w:rsid w:val="000D0834"/>
    <w:rsid w:val="000D0A2F"/>
    <w:rsid w:val="000D1EA0"/>
    <w:rsid w:val="000D3D32"/>
    <w:rsid w:val="000D6B63"/>
    <w:rsid w:val="000E0AC7"/>
    <w:rsid w:val="000E515C"/>
    <w:rsid w:val="000E7E69"/>
    <w:rsid w:val="000F0C10"/>
    <w:rsid w:val="000F2783"/>
    <w:rsid w:val="000F2D68"/>
    <w:rsid w:val="000F3159"/>
    <w:rsid w:val="000F411C"/>
    <w:rsid w:val="000F5EFB"/>
    <w:rsid w:val="000F74F5"/>
    <w:rsid w:val="0010467A"/>
    <w:rsid w:val="00104813"/>
    <w:rsid w:val="00107011"/>
    <w:rsid w:val="0011106D"/>
    <w:rsid w:val="00111D1F"/>
    <w:rsid w:val="00112D78"/>
    <w:rsid w:val="001153BD"/>
    <w:rsid w:val="0011677A"/>
    <w:rsid w:val="0012077F"/>
    <w:rsid w:val="001226AC"/>
    <w:rsid w:val="00126A5D"/>
    <w:rsid w:val="001314CB"/>
    <w:rsid w:val="00131D81"/>
    <w:rsid w:val="00135188"/>
    <w:rsid w:val="001369EA"/>
    <w:rsid w:val="00136F03"/>
    <w:rsid w:val="00142EDC"/>
    <w:rsid w:val="00145BFD"/>
    <w:rsid w:val="0015097A"/>
    <w:rsid w:val="00150F5A"/>
    <w:rsid w:val="00151E9E"/>
    <w:rsid w:val="00152F5F"/>
    <w:rsid w:val="00155191"/>
    <w:rsid w:val="00157A7C"/>
    <w:rsid w:val="00157FFA"/>
    <w:rsid w:val="00167974"/>
    <w:rsid w:val="001761C2"/>
    <w:rsid w:val="0017715E"/>
    <w:rsid w:val="0017797C"/>
    <w:rsid w:val="00177CFF"/>
    <w:rsid w:val="00181402"/>
    <w:rsid w:val="001837E6"/>
    <w:rsid w:val="00185D17"/>
    <w:rsid w:val="0018683E"/>
    <w:rsid w:val="0019011D"/>
    <w:rsid w:val="001951CE"/>
    <w:rsid w:val="001A0085"/>
    <w:rsid w:val="001A0707"/>
    <w:rsid w:val="001A204C"/>
    <w:rsid w:val="001A4F10"/>
    <w:rsid w:val="001A5D9E"/>
    <w:rsid w:val="001A666C"/>
    <w:rsid w:val="001B031F"/>
    <w:rsid w:val="001B0C52"/>
    <w:rsid w:val="001B0EA0"/>
    <w:rsid w:val="001B25F3"/>
    <w:rsid w:val="001B2B64"/>
    <w:rsid w:val="001B78D2"/>
    <w:rsid w:val="001C21B9"/>
    <w:rsid w:val="001C5CD9"/>
    <w:rsid w:val="001C710E"/>
    <w:rsid w:val="001D147F"/>
    <w:rsid w:val="001D2433"/>
    <w:rsid w:val="001D2737"/>
    <w:rsid w:val="001D4796"/>
    <w:rsid w:val="001E16BC"/>
    <w:rsid w:val="001E1F38"/>
    <w:rsid w:val="001E5BEC"/>
    <w:rsid w:val="001E64E1"/>
    <w:rsid w:val="001F415E"/>
    <w:rsid w:val="001F469E"/>
    <w:rsid w:val="001F51F4"/>
    <w:rsid w:val="001F5806"/>
    <w:rsid w:val="001F63C4"/>
    <w:rsid w:val="002015C7"/>
    <w:rsid w:val="00204237"/>
    <w:rsid w:val="00204379"/>
    <w:rsid w:val="0020571A"/>
    <w:rsid w:val="00207147"/>
    <w:rsid w:val="002102D3"/>
    <w:rsid w:val="00210B3D"/>
    <w:rsid w:val="00212438"/>
    <w:rsid w:val="002133E6"/>
    <w:rsid w:val="00216E7C"/>
    <w:rsid w:val="00217C47"/>
    <w:rsid w:val="002204BA"/>
    <w:rsid w:val="00220990"/>
    <w:rsid w:val="00221129"/>
    <w:rsid w:val="00221A42"/>
    <w:rsid w:val="00222596"/>
    <w:rsid w:val="00223130"/>
    <w:rsid w:val="00227ECD"/>
    <w:rsid w:val="00232709"/>
    <w:rsid w:val="00234F9C"/>
    <w:rsid w:val="002359BC"/>
    <w:rsid w:val="0023765C"/>
    <w:rsid w:val="002415B7"/>
    <w:rsid w:val="00242775"/>
    <w:rsid w:val="00243E84"/>
    <w:rsid w:val="002457E0"/>
    <w:rsid w:val="00245F6E"/>
    <w:rsid w:val="00250B67"/>
    <w:rsid w:val="00262458"/>
    <w:rsid w:val="00262B22"/>
    <w:rsid w:val="00262BD0"/>
    <w:rsid w:val="00262D7E"/>
    <w:rsid w:val="002675CE"/>
    <w:rsid w:val="00267D6A"/>
    <w:rsid w:val="002711C3"/>
    <w:rsid w:val="00273560"/>
    <w:rsid w:val="00274982"/>
    <w:rsid w:val="00274AE1"/>
    <w:rsid w:val="00280B5A"/>
    <w:rsid w:val="00282B67"/>
    <w:rsid w:val="0028389E"/>
    <w:rsid w:val="0028439F"/>
    <w:rsid w:val="00284A3C"/>
    <w:rsid w:val="00286850"/>
    <w:rsid w:val="002907AC"/>
    <w:rsid w:val="0029473D"/>
    <w:rsid w:val="002954C8"/>
    <w:rsid w:val="00295711"/>
    <w:rsid w:val="00295C85"/>
    <w:rsid w:val="00295CC6"/>
    <w:rsid w:val="00296DEA"/>
    <w:rsid w:val="00297C91"/>
    <w:rsid w:val="002A01DF"/>
    <w:rsid w:val="002A0C09"/>
    <w:rsid w:val="002A0F87"/>
    <w:rsid w:val="002A2F2D"/>
    <w:rsid w:val="002B16AB"/>
    <w:rsid w:val="002B2246"/>
    <w:rsid w:val="002B347D"/>
    <w:rsid w:val="002B43E6"/>
    <w:rsid w:val="002C119C"/>
    <w:rsid w:val="002C34C1"/>
    <w:rsid w:val="002C37B3"/>
    <w:rsid w:val="002C3B84"/>
    <w:rsid w:val="002C51BE"/>
    <w:rsid w:val="002D0760"/>
    <w:rsid w:val="002D331B"/>
    <w:rsid w:val="002D4976"/>
    <w:rsid w:val="002D7542"/>
    <w:rsid w:val="002E0281"/>
    <w:rsid w:val="002E10DA"/>
    <w:rsid w:val="002E19C8"/>
    <w:rsid w:val="002E2071"/>
    <w:rsid w:val="002E310C"/>
    <w:rsid w:val="002E3B7A"/>
    <w:rsid w:val="002E6EEE"/>
    <w:rsid w:val="002F0FAE"/>
    <w:rsid w:val="002F24D6"/>
    <w:rsid w:val="002F32F3"/>
    <w:rsid w:val="002F49D9"/>
    <w:rsid w:val="002F4B6D"/>
    <w:rsid w:val="002F63AD"/>
    <w:rsid w:val="002F7233"/>
    <w:rsid w:val="00302A37"/>
    <w:rsid w:val="0030324B"/>
    <w:rsid w:val="00303A58"/>
    <w:rsid w:val="0030450E"/>
    <w:rsid w:val="003137F1"/>
    <w:rsid w:val="003154DE"/>
    <w:rsid w:val="00324C1B"/>
    <w:rsid w:val="0032592C"/>
    <w:rsid w:val="00331C08"/>
    <w:rsid w:val="003328AD"/>
    <w:rsid w:val="003347FF"/>
    <w:rsid w:val="00335C41"/>
    <w:rsid w:val="00336E56"/>
    <w:rsid w:val="00337E37"/>
    <w:rsid w:val="00340C83"/>
    <w:rsid w:val="00342772"/>
    <w:rsid w:val="00342EA4"/>
    <w:rsid w:val="00343403"/>
    <w:rsid w:val="00345AC8"/>
    <w:rsid w:val="00346CD5"/>
    <w:rsid w:val="00351DFA"/>
    <w:rsid w:val="00352656"/>
    <w:rsid w:val="00353D8B"/>
    <w:rsid w:val="00354BC7"/>
    <w:rsid w:val="00357002"/>
    <w:rsid w:val="00360A96"/>
    <w:rsid w:val="0036306F"/>
    <w:rsid w:val="00363350"/>
    <w:rsid w:val="003711C4"/>
    <w:rsid w:val="00372875"/>
    <w:rsid w:val="0037405C"/>
    <w:rsid w:val="00375BE2"/>
    <w:rsid w:val="00376263"/>
    <w:rsid w:val="00376B3C"/>
    <w:rsid w:val="003838FA"/>
    <w:rsid w:val="003854AC"/>
    <w:rsid w:val="00386983"/>
    <w:rsid w:val="003871E8"/>
    <w:rsid w:val="0039024F"/>
    <w:rsid w:val="003921CD"/>
    <w:rsid w:val="003954C6"/>
    <w:rsid w:val="003964A2"/>
    <w:rsid w:val="003A27D3"/>
    <w:rsid w:val="003A36AA"/>
    <w:rsid w:val="003A3C33"/>
    <w:rsid w:val="003A6C16"/>
    <w:rsid w:val="003B1D0B"/>
    <w:rsid w:val="003B6B8F"/>
    <w:rsid w:val="003C1812"/>
    <w:rsid w:val="003C181E"/>
    <w:rsid w:val="003C2D6D"/>
    <w:rsid w:val="003C4236"/>
    <w:rsid w:val="003C46D4"/>
    <w:rsid w:val="003D14AF"/>
    <w:rsid w:val="003D2020"/>
    <w:rsid w:val="003D4A13"/>
    <w:rsid w:val="003D5FF0"/>
    <w:rsid w:val="003D72A6"/>
    <w:rsid w:val="003D7D14"/>
    <w:rsid w:val="003E15DB"/>
    <w:rsid w:val="003E27EC"/>
    <w:rsid w:val="003E296E"/>
    <w:rsid w:val="003E47B3"/>
    <w:rsid w:val="003E5E98"/>
    <w:rsid w:val="003E6528"/>
    <w:rsid w:val="003E6D9A"/>
    <w:rsid w:val="003F00F9"/>
    <w:rsid w:val="003F3285"/>
    <w:rsid w:val="003F63EA"/>
    <w:rsid w:val="003F7C06"/>
    <w:rsid w:val="00401054"/>
    <w:rsid w:val="00402031"/>
    <w:rsid w:val="00402322"/>
    <w:rsid w:val="004023CF"/>
    <w:rsid w:val="00402AB3"/>
    <w:rsid w:val="00402EAC"/>
    <w:rsid w:val="00403FE2"/>
    <w:rsid w:val="00405720"/>
    <w:rsid w:val="00407206"/>
    <w:rsid w:val="00410EB5"/>
    <w:rsid w:val="00414068"/>
    <w:rsid w:val="00417AC0"/>
    <w:rsid w:val="00422CAA"/>
    <w:rsid w:val="00424B1C"/>
    <w:rsid w:val="004337A7"/>
    <w:rsid w:val="004366D4"/>
    <w:rsid w:val="00436CDA"/>
    <w:rsid w:val="0044029C"/>
    <w:rsid w:val="00441603"/>
    <w:rsid w:val="004425E1"/>
    <w:rsid w:val="00442D71"/>
    <w:rsid w:val="00443B55"/>
    <w:rsid w:val="00444C3B"/>
    <w:rsid w:val="004455D3"/>
    <w:rsid w:val="004470C4"/>
    <w:rsid w:val="004472C7"/>
    <w:rsid w:val="004514EB"/>
    <w:rsid w:val="00452A5F"/>
    <w:rsid w:val="00453E33"/>
    <w:rsid w:val="00455A78"/>
    <w:rsid w:val="00455FAB"/>
    <w:rsid w:val="00456752"/>
    <w:rsid w:val="0046064F"/>
    <w:rsid w:val="004624F4"/>
    <w:rsid w:val="00464215"/>
    <w:rsid w:val="00465AB2"/>
    <w:rsid w:val="00466898"/>
    <w:rsid w:val="00467761"/>
    <w:rsid w:val="00471C1D"/>
    <w:rsid w:val="004741B0"/>
    <w:rsid w:val="0047435E"/>
    <w:rsid w:val="00476149"/>
    <w:rsid w:val="00477B42"/>
    <w:rsid w:val="004818D4"/>
    <w:rsid w:val="00483EC7"/>
    <w:rsid w:val="00484518"/>
    <w:rsid w:val="00486C9D"/>
    <w:rsid w:val="00487084"/>
    <w:rsid w:val="004902CF"/>
    <w:rsid w:val="004924F5"/>
    <w:rsid w:val="0049298A"/>
    <w:rsid w:val="00492EEF"/>
    <w:rsid w:val="0049440B"/>
    <w:rsid w:val="004944AA"/>
    <w:rsid w:val="004A1708"/>
    <w:rsid w:val="004A21FE"/>
    <w:rsid w:val="004A4C3E"/>
    <w:rsid w:val="004A5A58"/>
    <w:rsid w:val="004A66E0"/>
    <w:rsid w:val="004B0EA5"/>
    <w:rsid w:val="004B4D59"/>
    <w:rsid w:val="004C44E9"/>
    <w:rsid w:val="004C52A1"/>
    <w:rsid w:val="004C5818"/>
    <w:rsid w:val="004C5CBA"/>
    <w:rsid w:val="004C6425"/>
    <w:rsid w:val="004D0074"/>
    <w:rsid w:val="004D45A7"/>
    <w:rsid w:val="004D5163"/>
    <w:rsid w:val="004D6CE3"/>
    <w:rsid w:val="004D794C"/>
    <w:rsid w:val="004E1DE4"/>
    <w:rsid w:val="004E330A"/>
    <w:rsid w:val="004E4A33"/>
    <w:rsid w:val="004E5728"/>
    <w:rsid w:val="004E5BB9"/>
    <w:rsid w:val="004E7189"/>
    <w:rsid w:val="004E7CAC"/>
    <w:rsid w:val="004F05A3"/>
    <w:rsid w:val="004F16E0"/>
    <w:rsid w:val="004F3A66"/>
    <w:rsid w:val="004F3DBC"/>
    <w:rsid w:val="004F6B88"/>
    <w:rsid w:val="004F6C5B"/>
    <w:rsid w:val="004F734D"/>
    <w:rsid w:val="0050516F"/>
    <w:rsid w:val="00505FC8"/>
    <w:rsid w:val="00507B87"/>
    <w:rsid w:val="00511C10"/>
    <w:rsid w:val="005151AC"/>
    <w:rsid w:val="00520E99"/>
    <w:rsid w:val="00521474"/>
    <w:rsid w:val="00526A1C"/>
    <w:rsid w:val="005270AA"/>
    <w:rsid w:val="0052758B"/>
    <w:rsid w:val="00530FBF"/>
    <w:rsid w:val="00532F87"/>
    <w:rsid w:val="00534834"/>
    <w:rsid w:val="005351C8"/>
    <w:rsid w:val="0053582C"/>
    <w:rsid w:val="00536D2D"/>
    <w:rsid w:val="00540E87"/>
    <w:rsid w:val="00541AF3"/>
    <w:rsid w:val="005441AF"/>
    <w:rsid w:val="005443B2"/>
    <w:rsid w:val="00544C06"/>
    <w:rsid w:val="005462CA"/>
    <w:rsid w:val="00546AD7"/>
    <w:rsid w:val="005531D4"/>
    <w:rsid w:val="0055489B"/>
    <w:rsid w:val="00561151"/>
    <w:rsid w:val="005630FF"/>
    <w:rsid w:val="00575D93"/>
    <w:rsid w:val="00576908"/>
    <w:rsid w:val="0058032B"/>
    <w:rsid w:val="0058265D"/>
    <w:rsid w:val="005914B9"/>
    <w:rsid w:val="005A00E2"/>
    <w:rsid w:val="005A0A07"/>
    <w:rsid w:val="005A14BB"/>
    <w:rsid w:val="005A2431"/>
    <w:rsid w:val="005A3290"/>
    <w:rsid w:val="005A4ABE"/>
    <w:rsid w:val="005A5A32"/>
    <w:rsid w:val="005A78FE"/>
    <w:rsid w:val="005B1A1B"/>
    <w:rsid w:val="005B51D9"/>
    <w:rsid w:val="005B6F58"/>
    <w:rsid w:val="005C00C5"/>
    <w:rsid w:val="005C33F9"/>
    <w:rsid w:val="005C6326"/>
    <w:rsid w:val="005C72B3"/>
    <w:rsid w:val="005D0B72"/>
    <w:rsid w:val="005D1454"/>
    <w:rsid w:val="005D2CBD"/>
    <w:rsid w:val="005D35AE"/>
    <w:rsid w:val="005D7EA1"/>
    <w:rsid w:val="005E0AFC"/>
    <w:rsid w:val="005E43FF"/>
    <w:rsid w:val="005E44D3"/>
    <w:rsid w:val="005E5CB4"/>
    <w:rsid w:val="005E63AB"/>
    <w:rsid w:val="005F1674"/>
    <w:rsid w:val="005F1CDA"/>
    <w:rsid w:val="005F34C8"/>
    <w:rsid w:val="005F3821"/>
    <w:rsid w:val="005F3B52"/>
    <w:rsid w:val="005F515F"/>
    <w:rsid w:val="005F6F3E"/>
    <w:rsid w:val="006013B2"/>
    <w:rsid w:val="0060175D"/>
    <w:rsid w:val="00605284"/>
    <w:rsid w:val="00606709"/>
    <w:rsid w:val="006069C5"/>
    <w:rsid w:val="00610168"/>
    <w:rsid w:val="006118C9"/>
    <w:rsid w:val="00616DC5"/>
    <w:rsid w:val="00620537"/>
    <w:rsid w:val="0062147B"/>
    <w:rsid w:val="00630862"/>
    <w:rsid w:val="00633E07"/>
    <w:rsid w:val="00637ABD"/>
    <w:rsid w:val="00641CE2"/>
    <w:rsid w:val="00643AE9"/>
    <w:rsid w:val="00645271"/>
    <w:rsid w:val="006455E2"/>
    <w:rsid w:val="0064672B"/>
    <w:rsid w:val="00646FD1"/>
    <w:rsid w:val="0064775E"/>
    <w:rsid w:val="00652624"/>
    <w:rsid w:val="00653A4F"/>
    <w:rsid w:val="00657B17"/>
    <w:rsid w:val="00657B7D"/>
    <w:rsid w:val="00657E5D"/>
    <w:rsid w:val="006604E3"/>
    <w:rsid w:val="00663359"/>
    <w:rsid w:val="00664DBF"/>
    <w:rsid w:val="00666E59"/>
    <w:rsid w:val="0067077C"/>
    <w:rsid w:val="00671678"/>
    <w:rsid w:val="00672BAA"/>
    <w:rsid w:val="006737BC"/>
    <w:rsid w:val="006738DE"/>
    <w:rsid w:val="00673F01"/>
    <w:rsid w:val="00681CA5"/>
    <w:rsid w:val="00681FCD"/>
    <w:rsid w:val="006914E4"/>
    <w:rsid w:val="00694142"/>
    <w:rsid w:val="00694C37"/>
    <w:rsid w:val="00695628"/>
    <w:rsid w:val="00696EC1"/>
    <w:rsid w:val="006A1A8E"/>
    <w:rsid w:val="006A4A82"/>
    <w:rsid w:val="006A6B8A"/>
    <w:rsid w:val="006A6C77"/>
    <w:rsid w:val="006B0895"/>
    <w:rsid w:val="006B1D19"/>
    <w:rsid w:val="006B30B7"/>
    <w:rsid w:val="006B40E8"/>
    <w:rsid w:val="006B549B"/>
    <w:rsid w:val="006C0016"/>
    <w:rsid w:val="006C0632"/>
    <w:rsid w:val="006C1FC0"/>
    <w:rsid w:val="006C21C9"/>
    <w:rsid w:val="006C2975"/>
    <w:rsid w:val="006C47F9"/>
    <w:rsid w:val="006C5370"/>
    <w:rsid w:val="006C57FE"/>
    <w:rsid w:val="006C6659"/>
    <w:rsid w:val="006C6AFD"/>
    <w:rsid w:val="006D0AEC"/>
    <w:rsid w:val="006D1268"/>
    <w:rsid w:val="006D4A0A"/>
    <w:rsid w:val="006D579B"/>
    <w:rsid w:val="006D5BE3"/>
    <w:rsid w:val="006D612E"/>
    <w:rsid w:val="006E199A"/>
    <w:rsid w:val="006E1A97"/>
    <w:rsid w:val="006E1B31"/>
    <w:rsid w:val="006E1D3B"/>
    <w:rsid w:val="006E2EBD"/>
    <w:rsid w:val="006E37E4"/>
    <w:rsid w:val="006E3A4B"/>
    <w:rsid w:val="006F3541"/>
    <w:rsid w:val="006F3A07"/>
    <w:rsid w:val="006F45E5"/>
    <w:rsid w:val="006F4836"/>
    <w:rsid w:val="0070015E"/>
    <w:rsid w:val="00701281"/>
    <w:rsid w:val="007046D7"/>
    <w:rsid w:val="0070628C"/>
    <w:rsid w:val="00706E01"/>
    <w:rsid w:val="0071036B"/>
    <w:rsid w:val="00711001"/>
    <w:rsid w:val="00712B40"/>
    <w:rsid w:val="00712C33"/>
    <w:rsid w:val="00712ECD"/>
    <w:rsid w:val="00713CAA"/>
    <w:rsid w:val="007143B6"/>
    <w:rsid w:val="00715467"/>
    <w:rsid w:val="00715FBC"/>
    <w:rsid w:val="007228CB"/>
    <w:rsid w:val="007241F9"/>
    <w:rsid w:val="007258B9"/>
    <w:rsid w:val="007263F9"/>
    <w:rsid w:val="00727814"/>
    <w:rsid w:val="0073398B"/>
    <w:rsid w:val="00735751"/>
    <w:rsid w:val="00735DBF"/>
    <w:rsid w:val="007401CE"/>
    <w:rsid w:val="00740BF3"/>
    <w:rsid w:val="00741943"/>
    <w:rsid w:val="00745A82"/>
    <w:rsid w:val="00745D35"/>
    <w:rsid w:val="00747E88"/>
    <w:rsid w:val="007506B5"/>
    <w:rsid w:val="00751991"/>
    <w:rsid w:val="007519A2"/>
    <w:rsid w:val="00752001"/>
    <w:rsid w:val="00752230"/>
    <w:rsid w:val="00754526"/>
    <w:rsid w:val="0076021F"/>
    <w:rsid w:val="00760836"/>
    <w:rsid w:val="00760B87"/>
    <w:rsid w:val="00763727"/>
    <w:rsid w:val="00764334"/>
    <w:rsid w:val="0076552B"/>
    <w:rsid w:val="00765FC0"/>
    <w:rsid w:val="0077052A"/>
    <w:rsid w:val="00773399"/>
    <w:rsid w:val="007744E3"/>
    <w:rsid w:val="007800F8"/>
    <w:rsid w:val="0078089F"/>
    <w:rsid w:val="0078107C"/>
    <w:rsid w:val="00781EF1"/>
    <w:rsid w:val="00784413"/>
    <w:rsid w:val="007866D8"/>
    <w:rsid w:val="007876A4"/>
    <w:rsid w:val="007910F7"/>
    <w:rsid w:val="007956CC"/>
    <w:rsid w:val="007A2C7A"/>
    <w:rsid w:val="007A4DD5"/>
    <w:rsid w:val="007A5B9C"/>
    <w:rsid w:val="007A6B37"/>
    <w:rsid w:val="007B50F6"/>
    <w:rsid w:val="007B59AF"/>
    <w:rsid w:val="007B74E9"/>
    <w:rsid w:val="007B7881"/>
    <w:rsid w:val="007C00E2"/>
    <w:rsid w:val="007C0392"/>
    <w:rsid w:val="007C084C"/>
    <w:rsid w:val="007C0D6B"/>
    <w:rsid w:val="007C1DAD"/>
    <w:rsid w:val="007C3735"/>
    <w:rsid w:val="007C6090"/>
    <w:rsid w:val="007C6A38"/>
    <w:rsid w:val="007C73BF"/>
    <w:rsid w:val="007D060F"/>
    <w:rsid w:val="007D46BB"/>
    <w:rsid w:val="007D57FA"/>
    <w:rsid w:val="007D6654"/>
    <w:rsid w:val="007E09BA"/>
    <w:rsid w:val="007E0A2E"/>
    <w:rsid w:val="007E3C73"/>
    <w:rsid w:val="007E3E99"/>
    <w:rsid w:val="007E44F1"/>
    <w:rsid w:val="007E4A7D"/>
    <w:rsid w:val="007E4F67"/>
    <w:rsid w:val="007E647F"/>
    <w:rsid w:val="007E6AA2"/>
    <w:rsid w:val="007E7045"/>
    <w:rsid w:val="007F0467"/>
    <w:rsid w:val="007F1DEA"/>
    <w:rsid w:val="007F741E"/>
    <w:rsid w:val="00801561"/>
    <w:rsid w:val="00802FBA"/>
    <w:rsid w:val="008059BD"/>
    <w:rsid w:val="008071C3"/>
    <w:rsid w:val="00810FF0"/>
    <w:rsid w:val="00811A79"/>
    <w:rsid w:val="00811B72"/>
    <w:rsid w:val="00812175"/>
    <w:rsid w:val="00813360"/>
    <w:rsid w:val="008153BC"/>
    <w:rsid w:val="0081676F"/>
    <w:rsid w:val="008171B7"/>
    <w:rsid w:val="00823A61"/>
    <w:rsid w:val="008255D2"/>
    <w:rsid w:val="0082717D"/>
    <w:rsid w:val="00831190"/>
    <w:rsid w:val="0083148D"/>
    <w:rsid w:val="0083523E"/>
    <w:rsid w:val="00835584"/>
    <w:rsid w:val="00837822"/>
    <w:rsid w:val="00841190"/>
    <w:rsid w:val="00846D0D"/>
    <w:rsid w:val="00853617"/>
    <w:rsid w:val="00854BFA"/>
    <w:rsid w:val="00855748"/>
    <w:rsid w:val="00855D7A"/>
    <w:rsid w:val="00856C22"/>
    <w:rsid w:val="00857184"/>
    <w:rsid w:val="00857E5C"/>
    <w:rsid w:val="00862852"/>
    <w:rsid w:val="00862D06"/>
    <w:rsid w:val="00870547"/>
    <w:rsid w:val="00870DD3"/>
    <w:rsid w:val="00871A7F"/>
    <w:rsid w:val="00871B8D"/>
    <w:rsid w:val="00873E9F"/>
    <w:rsid w:val="00876AC0"/>
    <w:rsid w:val="008770E0"/>
    <w:rsid w:val="008778E7"/>
    <w:rsid w:val="00881857"/>
    <w:rsid w:val="00882FC3"/>
    <w:rsid w:val="008830AC"/>
    <w:rsid w:val="008831BD"/>
    <w:rsid w:val="008850F9"/>
    <w:rsid w:val="008856A2"/>
    <w:rsid w:val="00886D4A"/>
    <w:rsid w:val="00892F78"/>
    <w:rsid w:val="00893296"/>
    <w:rsid w:val="00895D80"/>
    <w:rsid w:val="00896593"/>
    <w:rsid w:val="00896B43"/>
    <w:rsid w:val="008A0FC6"/>
    <w:rsid w:val="008A2BC7"/>
    <w:rsid w:val="008A2F04"/>
    <w:rsid w:val="008A2FF2"/>
    <w:rsid w:val="008A48AF"/>
    <w:rsid w:val="008A5916"/>
    <w:rsid w:val="008A6119"/>
    <w:rsid w:val="008A636A"/>
    <w:rsid w:val="008A7D60"/>
    <w:rsid w:val="008B68EA"/>
    <w:rsid w:val="008B7FF5"/>
    <w:rsid w:val="008C344C"/>
    <w:rsid w:val="008C4E5B"/>
    <w:rsid w:val="008C5087"/>
    <w:rsid w:val="008C6211"/>
    <w:rsid w:val="008C6A0D"/>
    <w:rsid w:val="008C7F57"/>
    <w:rsid w:val="008D1FB1"/>
    <w:rsid w:val="008D6CD1"/>
    <w:rsid w:val="008E0044"/>
    <w:rsid w:val="008E6558"/>
    <w:rsid w:val="008E7B1D"/>
    <w:rsid w:val="008F052B"/>
    <w:rsid w:val="008F279A"/>
    <w:rsid w:val="008F3FB7"/>
    <w:rsid w:val="008F5368"/>
    <w:rsid w:val="008F542C"/>
    <w:rsid w:val="00903507"/>
    <w:rsid w:val="00903533"/>
    <w:rsid w:val="009035E5"/>
    <w:rsid w:val="00905409"/>
    <w:rsid w:val="00905726"/>
    <w:rsid w:val="00905C21"/>
    <w:rsid w:val="00905DE6"/>
    <w:rsid w:val="009062FB"/>
    <w:rsid w:val="00906A4C"/>
    <w:rsid w:val="0091033B"/>
    <w:rsid w:val="009108A0"/>
    <w:rsid w:val="009112FE"/>
    <w:rsid w:val="00911D80"/>
    <w:rsid w:val="009127FE"/>
    <w:rsid w:val="0091626F"/>
    <w:rsid w:val="00920513"/>
    <w:rsid w:val="0092220C"/>
    <w:rsid w:val="0092527D"/>
    <w:rsid w:val="009273C9"/>
    <w:rsid w:val="00930591"/>
    <w:rsid w:val="00932BCE"/>
    <w:rsid w:val="009361DE"/>
    <w:rsid w:val="00936E6A"/>
    <w:rsid w:val="009420A7"/>
    <w:rsid w:val="00942C07"/>
    <w:rsid w:val="00944DB6"/>
    <w:rsid w:val="00945B59"/>
    <w:rsid w:val="00951E49"/>
    <w:rsid w:val="009605F9"/>
    <w:rsid w:val="0096203B"/>
    <w:rsid w:val="00962094"/>
    <w:rsid w:val="009627CB"/>
    <w:rsid w:val="00962BFF"/>
    <w:rsid w:val="009671C4"/>
    <w:rsid w:val="009724A1"/>
    <w:rsid w:val="00974F10"/>
    <w:rsid w:val="00975D9A"/>
    <w:rsid w:val="00980A23"/>
    <w:rsid w:val="00981755"/>
    <w:rsid w:val="00982540"/>
    <w:rsid w:val="00987916"/>
    <w:rsid w:val="00991234"/>
    <w:rsid w:val="00992550"/>
    <w:rsid w:val="009A1AE4"/>
    <w:rsid w:val="009A4393"/>
    <w:rsid w:val="009A787B"/>
    <w:rsid w:val="009A79CA"/>
    <w:rsid w:val="009B1DE9"/>
    <w:rsid w:val="009B3533"/>
    <w:rsid w:val="009B7B14"/>
    <w:rsid w:val="009C0ABC"/>
    <w:rsid w:val="009C1425"/>
    <w:rsid w:val="009C4D80"/>
    <w:rsid w:val="009C5EAA"/>
    <w:rsid w:val="009C7052"/>
    <w:rsid w:val="009C7F33"/>
    <w:rsid w:val="009D4D3F"/>
    <w:rsid w:val="009E1076"/>
    <w:rsid w:val="009E135A"/>
    <w:rsid w:val="009E46FA"/>
    <w:rsid w:val="009E5D55"/>
    <w:rsid w:val="009E6142"/>
    <w:rsid w:val="009E638D"/>
    <w:rsid w:val="009E74C0"/>
    <w:rsid w:val="009E7D74"/>
    <w:rsid w:val="009F0585"/>
    <w:rsid w:val="009F130E"/>
    <w:rsid w:val="009F2153"/>
    <w:rsid w:val="009F2F11"/>
    <w:rsid w:val="009F41BB"/>
    <w:rsid w:val="009F4AFD"/>
    <w:rsid w:val="009F6B9A"/>
    <w:rsid w:val="00A00165"/>
    <w:rsid w:val="00A00E4F"/>
    <w:rsid w:val="00A02A48"/>
    <w:rsid w:val="00A03EA2"/>
    <w:rsid w:val="00A05816"/>
    <w:rsid w:val="00A065EA"/>
    <w:rsid w:val="00A06C9F"/>
    <w:rsid w:val="00A10358"/>
    <w:rsid w:val="00A11062"/>
    <w:rsid w:val="00A11B1E"/>
    <w:rsid w:val="00A13999"/>
    <w:rsid w:val="00A163FB"/>
    <w:rsid w:val="00A204CB"/>
    <w:rsid w:val="00A214E2"/>
    <w:rsid w:val="00A21967"/>
    <w:rsid w:val="00A21E84"/>
    <w:rsid w:val="00A22B92"/>
    <w:rsid w:val="00A2432A"/>
    <w:rsid w:val="00A2528A"/>
    <w:rsid w:val="00A3093A"/>
    <w:rsid w:val="00A33190"/>
    <w:rsid w:val="00A339CC"/>
    <w:rsid w:val="00A34AE2"/>
    <w:rsid w:val="00A35803"/>
    <w:rsid w:val="00A40B94"/>
    <w:rsid w:val="00A47609"/>
    <w:rsid w:val="00A47944"/>
    <w:rsid w:val="00A51833"/>
    <w:rsid w:val="00A52809"/>
    <w:rsid w:val="00A532D1"/>
    <w:rsid w:val="00A54B48"/>
    <w:rsid w:val="00A56F64"/>
    <w:rsid w:val="00A57D8D"/>
    <w:rsid w:val="00A57E1C"/>
    <w:rsid w:val="00A60023"/>
    <w:rsid w:val="00A6074C"/>
    <w:rsid w:val="00A61492"/>
    <w:rsid w:val="00A61CD2"/>
    <w:rsid w:val="00A632DD"/>
    <w:rsid w:val="00A67E06"/>
    <w:rsid w:val="00A7038F"/>
    <w:rsid w:val="00A71526"/>
    <w:rsid w:val="00A76105"/>
    <w:rsid w:val="00A76D00"/>
    <w:rsid w:val="00A7777C"/>
    <w:rsid w:val="00A84CCB"/>
    <w:rsid w:val="00A85349"/>
    <w:rsid w:val="00A85A8C"/>
    <w:rsid w:val="00A90ADD"/>
    <w:rsid w:val="00A91911"/>
    <w:rsid w:val="00A91D68"/>
    <w:rsid w:val="00A9206A"/>
    <w:rsid w:val="00AA66C0"/>
    <w:rsid w:val="00AA66F2"/>
    <w:rsid w:val="00AB4CA7"/>
    <w:rsid w:val="00AB6BA8"/>
    <w:rsid w:val="00AB70DC"/>
    <w:rsid w:val="00AB752F"/>
    <w:rsid w:val="00AC1456"/>
    <w:rsid w:val="00AC4083"/>
    <w:rsid w:val="00AC696B"/>
    <w:rsid w:val="00AC78BC"/>
    <w:rsid w:val="00AC7D86"/>
    <w:rsid w:val="00AD100A"/>
    <w:rsid w:val="00AD2F15"/>
    <w:rsid w:val="00AD375E"/>
    <w:rsid w:val="00AE0F96"/>
    <w:rsid w:val="00AE366F"/>
    <w:rsid w:val="00AE6371"/>
    <w:rsid w:val="00AE74D4"/>
    <w:rsid w:val="00AF00B2"/>
    <w:rsid w:val="00AF2A7F"/>
    <w:rsid w:val="00AF4C25"/>
    <w:rsid w:val="00AF6FB4"/>
    <w:rsid w:val="00B01D9C"/>
    <w:rsid w:val="00B102E4"/>
    <w:rsid w:val="00B122F2"/>
    <w:rsid w:val="00B12DA0"/>
    <w:rsid w:val="00B16759"/>
    <w:rsid w:val="00B22B07"/>
    <w:rsid w:val="00B23E75"/>
    <w:rsid w:val="00B30323"/>
    <w:rsid w:val="00B31811"/>
    <w:rsid w:val="00B32109"/>
    <w:rsid w:val="00B32794"/>
    <w:rsid w:val="00B33C9C"/>
    <w:rsid w:val="00B433D2"/>
    <w:rsid w:val="00B4751F"/>
    <w:rsid w:val="00B51175"/>
    <w:rsid w:val="00B51351"/>
    <w:rsid w:val="00B53612"/>
    <w:rsid w:val="00B5764D"/>
    <w:rsid w:val="00B61725"/>
    <w:rsid w:val="00B61882"/>
    <w:rsid w:val="00B61CEB"/>
    <w:rsid w:val="00B62430"/>
    <w:rsid w:val="00B633F9"/>
    <w:rsid w:val="00B655ED"/>
    <w:rsid w:val="00B672F8"/>
    <w:rsid w:val="00B70946"/>
    <w:rsid w:val="00B71823"/>
    <w:rsid w:val="00B74DA3"/>
    <w:rsid w:val="00B75323"/>
    <w:rsid w:val="00B77F0D"/>
    <w:rsid w:val="00B812ED"/>
    <w:rsid w:val="00B82ED3"/>
    <w:rsid w:val="00B83C56"/>
    <w:rsid w:val="00B83D44"/>
    <w:rsid w:val="00B84759"/>
    <w:rsid w:val="00B84902"/>
    <w:rsid w:val="00B84CDD"/>
    <w:rsid w:val="00B9119F"/>
    <w:rsid w:val="00B91377"/>
    <w:rsid w:val="00B92BA0"/>
    <w:rsid w:val="00B931D3"/>
    <w:rsid w:val="00B97F0F"/>
    <w:rsid w:val="00BA0068"/>
    <w:rsid w:val="00BA4EBB"/>
    <w:rsid w:val="00BA608D"/>
    <w:rsid w:val="00BA78CA"/>
    <w:rsid w:val="00BB2160"/>
    <w:rsid w:val="00BB25DD"/>
    <w:rsid w:val="00BB51F2"/>
    <w:rsid w:val="00BB5B8B"/>
    <w:rsid w:val="00BB6382"/>
    <w:rsid w:val="00BC0AF3"/>
    <w:rsid w:val="00BC0B71"/>
    <w:rsid w:val="00BC1107"/>
    <w:rsid w:val="00BC301A"/>
    <w:rsid w:val="00BC4927"/>
    <w:rsid w:val="00BC4D3A"/>
    <w:rsid w:val="00BC4EFB"/>
    <w:rsid w:val="00BD020F"/>
    <w:rsid w:val="00BD0927"/>
    <w:rsid w:val="00BD45FB"/>
    <w:rsid w:val="00BD5AAA"/>
    <w:rsid w:val="00BD6163"/>
    <w:rsid w:val="00BE00F6"/>
    <w:rsid w:val="00BE0D7B"/>
    <w:rsid w:val="00BE3945"/>
    <w:rsid w:val="00BE3C69"/>
    <w:rsid w:val="00BE5149"/>
    <w:rsid w:val="00BE67B9"/>
    <w:rsid w:val="00BF0B1C"/>
    <w:rsid w:val="00BF0B5A"/>
    <w:rsid w:val="00BF333A"/>
    <w:rsid w:val="00BF431B"/>
    <w:rsid w:val="00BF71E4"/>
    <w:rsid w:val="00C000D6"/>
    <w:rsid w:val="00C01532"/>
    <w:rsid w:val="00C01C1C"/>
    <w:rsid w:val="00C02D6C"/>
    <w:rsid w:val="00C0563C"/>
    <w:rsid w:val="00C05EED"/>
    <w:rsid w:val="00C11AC2"/>
    <w:rsid w:val="00C13924"/>
    <w:rsid w:val="00C1559F"/>
    <w:rsid w:val="00C16159"/>
    <w:rsid w:val="00C16941"/>
    <w:rsid w:val="00C171CD"/>
    <w:rsid w:val="00C25D33"/>
    <w:rsid w:val="00C27B9A"/>
    <w:rsid w:val="00C31320"/>
    <w:rsid w:val="00C313F7"/>
    <w:rsid w:val="00C3250A"/>
    <w:rsid w:val="00C34167"/>
    <w:rsid w:val="00C343C3"/>
    <w:rsid w:val="00C3636E"/>
    <w:rsid w:val="00C37005"/>
    <w:rsid w:val="00C40E43"/>
    <w:rsid w:val="00C42930"/>
    <w:rsid w:val="00C42DB5"/>
    <w:rsid w:val="00C4649A"/>
    <w:rsid w:val="00C470A6"/>
    <w:rsid w:val="00C47AB7"/>
    <w:rsid w:val="00C511C4"/>
    <w:rsid w:val="00C520D7"/>
    <w:rsid w:val="00C52433"/>
    <w:rsid w:val="00C540D6"/>
    <w:rsid w:val="00C55C03"/>
    <w:rsid w:val="00C55D37"/>
    <w:rsid w:val="00C6263A"/>
    <w:rsid w:val="00C63031"/>
    <w:rsid w:val="00C675F6"/>
    <w:rsid w:val="00C70326"/>
    <w:rsid w:val="00C71FA7"/>
    <w:rsid w:val="00C72DEF"/>
    <w:rsid w:val="00C75D23"/>
    <w:rsid w:val="00C76B8A"/>
    <w:rsid w:val="00C77050"/>
    <w:rsid w:val="00C77334"/>
    <w:rsid w:val="00C80506"/>
    <w:rsid w:val="00C81BBB"/>
    <w:rsid w:val="00C8263A"/>
    <w:rsid w:val="00C83C75"/>
    <w:rsid w:val="00C86221"/>
    <w:rsid w:val="00C900DD"/>
    <w:rsid w:val="00C91B45"/>
    <w:rsid w:val="00C949EF"/>
    <w:rsid w:val="00CA226B"/>
    <w:rsid w:val="00CA22FF"/>
    <w:rsid w:val="00CA347C"/>
    <w:rsid w:val="00CA422C"/>
    <w:rsid w:val="00CA4D46"/>
    <w:rsid w:val="00CA5179"/>
    <w:rsid w:val="00CA7332"/>
    <w:rsid w:val="00CA7ED4"/>
    <w:rsid w:val="00CA7F66"/>
    <w:rsid w:val="00CB599E"/>
    <w:rsid w:val="00CB6258"/>
    <w:rsid w:val="00CB7CF0"/>
    <w:rsid w:val="00CC08D9"/>
    <w:rsid w:val="00CC283C"/>
    <w:rsid w:val="00CC285F"/>
    <w:rsid w:val="00CC2B03"/>
    <w:rsid w:val="00CC2C59"/>
    <w:rsid w:val="00CC3B54"/>
    <w:rsid w:val="00CC40E5"/>
    <w:rsid w:val="00CC602C"/>
    <w:rsid w:val="00CD27D4"/>
    <w:rsid w:val="00CD2876"/>
    <w:rsid w:val="00CD5227"/>
    <w:rsid w:val="00CD7678"/>
    <w:rsid w:val="00CE0856"/>
    <w:rsid w:val="00CE1588"/>
    <w:rsid w:val="00CE24EC"/>
    <w:rsid w:val="00CE5A90"/>
    <w:rsid w:val="00CE6EE1"/>
    <w:rsid w:val="00CF06E3"/>
    <w:rsid w:val="00CF3712"/>
    <w:rsid w:val="00CF6739"/>
    <w:rsid w:val="00CF6B09"/>
    <w:rsid w:val="00CF72B0"/>
    <w:rsid w:val="00CF7C99"/>
    <w:rsid w:val="00D004DB"/>
    <w:rsid w:val="00D01B57"/>
    <w:rsid w:val="00D035C0"/>
    <w:rsid w:val="00D06AB6"/>
    <w:rsid w:val="00D07017"/>
    <w:rsid w:val="00D07F6A"/>
    <w:rsid w:val="00D10776"/>
    <w:rsid w:val="00D20151"/>
    <w:rsid w:val="00D20695"/>
    <w:rsid w:val="00D20FB1"/>
    <w:rsid w:val="00D26C19"/>
    <w:rsid w:val="00D273EC"/>
    <w:rsid w:val="00D308BF"/>
    <w:rsid w:val="00D31367"/>
    <w:rsid w:val="00D33D9B"/>
    <w:rsid w:val="00D35CB9"/>
    <w:rsid w:val="00D36A84"/>
    <w:rsid w:val="00D370D5"/>
    <w:rsid w:val="00D3731F"/>
    <w:rsid w:val="00D37AA6"/>
    <w:rsid w:val="00D40F60"/>
    <w:rsid w:val="00D4222E"/>
    <w:rsid w:val="00D44FE7"/>
    <w:rsid w:val="00D53771"/>
    <w:rsid w:val="00D54E32"/>
    <w:rsid w:val="00D5680E"/>
    <w:rsid w:val="00D57AD4"/>
    <w:rsid w:val="00D620C1"/>
    <w:rsid w:val="00D629F2"/>
    <w:rsid w:val="00D642D0"/>
    <w:rsid w:val="00D65DB7"/>
    <w:rsid w:val="00D66EAE"/>
    <w:rsid w:val="00D67CA0"/>
    <w:rsid w:val="00D70DF3"/>
    <w:rsid w:val="00D8375E"/>
    <w:rsid w:val="00D83959"/>
    <w:rsid w:val="00D84994"/>
    <w:rsid w:val="00D84CAA"/>
    <w:rsid w:val="00D86405"/>
    <w:rsid w:val="00D86576"/>
    <w:rsid w:val="00D865CB"/>
    <w:rsid w:val="00D92A38"/>
    <w:rsid w:val="00DA1854"/>
    <w:rsid w:val="00DA315C"/>
    <w:rsid w:val="00DA3E18"/>
    <w:rsid w:val="00DA45E7"/>
    <w:rsid w:val="00DA6101"/>
    <w:rsid w:val="00DB4887"/>
    <w:rsid w:val="00DB4EE7"/>
    <w:rsid w:val="00DB57B9"/>
    <w:rsid w:val="00DB5855"/>
    <w:rsid w:val="00DB78A9"/>
    <w:rsid w:val="00DB7E7F"/>
    <w:rsid w:val="00DC17F2"/>
    <w:rsid w:val="00DC2E60"/>
    <w:rsid w:val="00DC32DF"/>
    <w:rsid w:val="00DC5726"/>
    <w:rsid w:val="00DC71C7"/>
    <w:rsid w:val="00DD027F"/>
    <w:rsid w:val="00DD3E8F"/>
    <w:rsid w:val="00DD54C3"/>
    <w:rsid w:val="00DD6A28"/>
    <w:rsid w:val="00DD6C66"/>
    <w:rsid w:val="00DD7441"/>
    <w:rsid w:val="00DE008D"/>
    <w:rsid w:val="00DE0F6D"/>
    <w:rsid w:val="00DE1195"/>
    <w:rsid w:val="00DE17B5"/>
    <w:rsid w:val="00DE1A47"/>
    <w:rsid w:val="00DE2CF5"/>
    <w:rsid w:val="00DF028F"/>
    <w:rsid w:val="00DF342B"/>
    <w:rsid w:val="00DF34F8"/>
    <w:rsid w:val="00DF5C46"/>
    <w:rsid w:val="00E01550"/>
    <w:rsid w:val="00E01DC8"/>
    <w:rsid w:val="00E03950"/>
    <w:rsid w:val="00E11C39"/>
    <w:rsid w:val="00E11D5E"/>
    <w:rsid w:val="00E12168"/>
    <w:rsid w:val="00E12251"/>
    <w:rsid w:val="00E13EF9"/>
    <w:rsid w:val="00E14611"/>
    <w:rsid w:val="00E160F4"/>
    <w:rsid w:val="00E207D6"/>
    <w:rsid w:val="00E21B5E"/>
    <w:rsid w:val="00E248F0"/>
    <w:rsid w:val="00E268DD"/>
    <w:rsid w:val="00E32CCB"/>
    <w:rsid w:val="00E33536"/>
    <w:rsid w:val="00E35E11"/>
    <w:rsid w:val="00E37CE7"/>
    <w:rsid w:val="00E4083C"/>
    <w:rsid w:val="00E41BF6"/>
    <w:rsid w:val="00E451A1"/>
    <w:rsid w:val="00E4702E"/>
    <w:rsid w:val="00E50346"/>
    <w:rsid w:val="00E543DE"/>
    <w:rsid w:val="00E566A3"/>
    <w:rsid w:val="00E61AE3"/>
    <w:rsid w:val="00E62593"/>
    <w:rsid w:val="00E631D1"/>
    <w:rsid w:val="00E64132"/>
    <w:rsid w:val="00E649F5"/>
    <w:rsid w:val="00E65E20"/>
    <w:rsid w:val="00E67233"/>
    <w:rsid w:val="00E70706"/>
    <w:rsid w:val="00E708DA"/>
    <w:rsid w:val="00E71BAA"/>
    <w:rsid w:val="00E71DE2"/>
    <w:rsid w:val="00E7483E"/>
    <w:rsid w:val="00E77DEA"/>
    <w:rsid w:val="00E81E88"/>
    <w:rsid w:val="00E84BE9"/>
    <w:rsid w:val="00E8656B"/>
    <w:rsid w:val="00E86C17"/>
    <w:rsid w:val="00E8775C"/>
    <w:rsid w:val="00E90254"/>
    <w:rsid w:val="00E9126F"/>
    <w:rsid w:val="00E971C9"/>
    <w:rsid w:val="00E97747"/>
    <w:rsid w:val="00EA3799"/>
    <w:rsid w:val="00EB04B3"/>
    <w:rsid w:val="00EB0EB2"/>
    <w:rsid w:val="00EB60D2"/>
    <w:rsid w:val="00EC73D3"/>
    <w:rsid w:val="00ED0ED5"/>
    <w:rsid w:val="00ED11E0"/>
    <w:rsid w:val="00ED221A"/>
    <w:rsid w:val="00ED23C0"/>
    <w:rsid w:val="00ED23F6"/>
    <w:rsid w:val="00ED2AFF"/>
    <w:rsid w:val="00ED31CF"/>
    <w:rsid w:val="00ED4D80"/>
    <w:rsid w:val="00ED7CF6"/>
    <w:rsid w:val="00EE3AA2"/>
    <w:rsid w:val="00EE3DC0"/>
    <w:rsid w:val="00EE4DD6"/>
    <w:rsid w:val="00EE7076"/>
    <w:rsid w:val="00EF05C8"/>
    <w:rsid w:val="00EF113B"/>
    <w:rsid w:val="00EF1160"/>
    <w:rsid w:val="00EF2262"/>
    <w:rsid w:val="00EF746C"/>
    <w:rsid w:val="00F00F18"/>
    <w:rsid w:val="00F02A5C"/>
    <w:rsid w:val="00F030B9"/>
    <w:rsid w:val="00F05009"/>
    <w:rsid w:val="00F06F83"/>
    <w:rsid w:val="00F2055B"/>
    <w:rsid w:val="00F23C5F"/>
    <w:rsid w:val="00F23E3D"/>
    <w:rsid w:val="00F2498F"/>
    <w:rsid w:val="00F255A6"/>
    <w:rsid w:val="00F31C1E"/>
    <w:rsid w:val="00F31C52"/>
    <w:rsid w:val="00F32779"/>
    <w:rsid w:val="00F35AF6"/>
    <w:rsid w:val="00F40C8E"/>
    <w:rsid w:val="00F41FDA"/>
    <w:rsid w:val="00F422D7"/>
    <w:rsid w:val="00F43DC5"/>
    <w:rsid w:val="00F441FF"/>
    <w:rsid w:val="00F45B2E"/>
    <w:rsid w:val="00F46FAA"/>
    <w:rsid w:val="00F51158"/>
    <w:rsid w:val="00F515CF"/>
    <w:rsid w:val="00F520A1"/>
    <w:rsid w:val="00F5210B"/>
    <w:rsid w:val="00F52821"/>
    <w:rsid w:val="00F52BA7"/>
    <w:rsid w:val="00F53388"/>
    <w:rsid w:val="00F55184"/>
    <w:rsid w:val="00F553D2"/>
    <w:rsid w:val="00F61771"/>
    <w:rsid w:val="00F61795"/>
    <w:rsid w:val="00F640C5"/>
    <w:rsid w:val="00F6410C"/>
    <w:rsid w:val="00F652D9"/>
    <w:rsid w:val="00F6664B"/>
    <w:rsid w:val="00F66963"/>
    <w:rsid w:val="00F70F4E"/>
    <w:rsid w:val="00F71900"/>
    <w:rsid w:val="00F738C4"/>
    <w:rsid w:val="00F83BC0"/>
    <w:rsid w:val="00F84C0C"/>
    <w:rsid w:val="00F9076E"/>
    <w:rsid w:val="00F944C5"/>
    <w:rsid w:val="00F94701"/>
    <w:rsid w:val="00F94952"/>
    <w:rsid w:val="00F9504C"/>
    <w:rsid w:val="00F96315"/>
    <w:rsid w:val="00F96D85"/>
    <w:rsid w:val="00F97365"/>
    <w:rsid w:val="00FA1619"/>
    <w:rsid w:val="00FA6A26"/>
    <w:rsid w:val="00FB0C99"/>
    <w:rsid w:val="00FB3354"/>
    <w:rsid w:val="00FB57CF"/>
    <w:rsid w:val="00FB5E7D"/>
    <w:rsid w:val="00FC0224"/>
    <w:rsid w:val="00FC0DEF"/>
    <w:rsid w:val="00FC1B0C"/>
    <w:rsid w:val="00FC25A9"/>
    <w:rsid w:val="00FC3AD0"/>
    <w:rsid w:val="00FC3EDE"/>
    <w:rsid w:val="00FC6A9B"/>
    <w:rsid w:val="00FD1824"/>
    <w:rsid w:val="00FD6CCB"/>
    <w:rsid w:val="00FD7B1F"/>
    <w:rsid w:val="00FE3A1D"/>
    <w:rsid w:val="00FE3C1A"/>
    <w:rsid w:val="00FE4F4F"/>
    <w:rsid w:val="00FE5299"/>
    <w:rsid w:val="00FE6B02"/>
    <w:rsid w:val="00FE6FA4"/>
    <w:rsid w:val="00FF0AD5"/>
    <w:rsid w:val="00FF0C41"/>
    <w:rsid w:val="00FF3E81"/>
    <w:rsid w:val="00FF4709"/>
    <w:rsid w:val="00FF7F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C10F15"/>
  <w15:docId w15:val="{9A903204-02AE-4981-9E52-431C15CF5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F7C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40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05C"/>
  </w:style>
  <w:style w:type="paragraph" w:styleId="Footer">
    <w:name w:val="footer"/>
    <w:basedOn w:val="Normal"/>
    <w:link w:val="FooterChar"/>
    <w:uiPriority w:val="99"/>
    <w:unhideWhenUsed/>
    <w:rsid w:val="003740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05C"/>
  </w:style>
  <w:style w:type="paragraph" w:styleId="BalloonText">
    <w:name w:val="Balloon Text"/>
    <w:basedOn w:val="Normal"/>
    <w:link w:val="BalloonTextChar"/>
    <w:uiPriority w:val="99"/>
    <w:semiHidden/>
    <w:unhideWhenUsed/>
    <w:rsid w:val="0037405C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05C"/>
    <w:rPr>
      <w:rFonts w:ascii="Segoe UI" w:hAnsi="Segoe UI" w:cs="Angsana New"/>
      <w:sz w:val="18"/>
      <w:szCs w:val="22"/>
    </w:rPr>
  </w:style>
  <w:style w:type="paragraph" w:styleId="NoSpacing">
    <w:name w:val="No Spacing"/>
    <w:uiPriority w:val="1"/>
    <w:qFormat/>
    <w:rsid w:val="00F520A1"/>
    <w:pPr>
      <w:spacing w:after="0" w:line="240" w:lineRule="auto"/>
    </w:pPr>
    <w:rPr>
      <w:rFonts w:eastAsiaTheme="minorHAnsi"/>
    </w:rPr>
  </w:style>
  <w:style w:type="character" w:styleId="Emphasis">
    <w:name w:val="Emphasis"/>
    <w:basedOn w:val="DefaultParagraphFont"/>
    <w:uiPriority w:val="20"/>
    <w:qFormat/>
    <w:rsid w:val="00F520A1"/>
    <w:rPr>
      <w:i/>
      <w:iCs/>
    </w:rPr>
  </w:style>
  <w:style w:type="paragraph" w:styleId="ListParagraph">
    <w:name w:val="List Paragraph"/>
    <w:basedOn w:val="Normal"/>
    <w:uiPriority w:val="34"/>
    <w:qFormat/>
    <w:rsid w:val="003328AD"/>
    <w:pPr>
      <w:ind w:left="720"/>
      <w:contextualSpacing/>
    </w:pPr>
  </w:style>
  <w:style w:type="paragraph" w:customStyle="1" w:styleId="Default">
    <w:name w:val="Default"/>
    <w:rsid w:val="006B549B"/>
    <w:pPr>
      <w:autoSpaceDE w:val="0"/>
      <w:autoSpaceDN w:val="0"/>
      <w:adjustRightInd w:val="0"/>
      <w:spacing w:after="0" w:line="240" w:lineRule="auto"/>
    </w:pPr>
    <w:rPr>
      <w:rFonts w:ascii="TH SarabunPSK" w:eastAsiaTheme="minorHAnsi" w:hAnsi="TH SarabunPSK" w:cs="TH SarabunPSK"/>
      <w:color w:val="000000"/>
      <w:sz w:val="24"/>
      <w:szCs w:val="24"/>
    </w:rPr>
  </w:style>
  <w:style w:type="character" w:customStyle="1" w:styleId="5yl5">
    <w:name w:val="_5yl5"/>
    <w:basedOn w:val="DefaultParagraphFont"/>
    <w:rsid w:val="006B549B"/>
  </w:style>
  <w:style w:type="character" w:customStyle="1" w:styleId="ya-q-full-text">
    <w:name w:val="ya-q-full-text"/>
    <w:basedOn w:val="DefaultParagraphFont"/>
    <w:rsid w:val="006B549B"/>
  </w:style>
  <w:style w:type="table" w:styleId="TableGrid">
    <w:name w:val="Table Grid"/>
    <w:basedOn w:val="TableNormal"/>
    <w:uiPriority w:val="39"/>
    <w:rsid w:val="00345AC8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26A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6A1C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6A1C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6A1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6A1C"/>
    <w:rPr>
      <w:b/>
      <w:bCs/>
      <w:sz w:val="20"/>
      <w:szCs w:val="25"/>
    </w:rPr>
  </w:style>
  <w:style w:type="paragraph" w:styleId="Caption">
    <w:name w:val="caption"/>
    <w:basedOn w:val="Normal"/>
    <w:next w:val="Normal"/>
    <w:uiPriority w:val="35"/>
    <w:unhideWhenUsed/>
    <w:qFormat/>
    <w:rsid w:val="006E1D3B"/>
    <w:pPr>
      <w:spacing w:line="240" w:lineRule="auto"/>
    </w:pPr>
    <w:rPr>
      <w:i/>
      <w:iCs/>
      <w:color w:val="1F497D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411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jpeg"/><Relationship Id="rId149" Type="http://schemas.openxmlformats.org/officeDocument/2006/relationships/chart" Target="charts/chart2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150" Type="http://schemas.openxmlformats.org/officeDocument/2006/relationships/chart" Target="charts/chart3.xml"/><Relationship Id="rId155" Type="http://schemas.microsoft.com/office/2011/relationships/people" Target="peop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jpeg"/><Relationship Id="rId114" Type="http://schemas.openxmlformats.org/officeDocument/2006/relationships/image" Target="media/image107.jp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chart" Target="charts/chart4.xml"/><Relationship Id="rId156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jp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jp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jpe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chart" Target="charts/chart5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jp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png"/><Relationship Id="rId122" Type="http://schemas.openxmlformats.org/officeDocument/2006/relationships/image" Target="media/image115.jpg"/><Relationship Id="rId143" Type="http://schemas.openxmlformats.org/officeDocument/2006/relationships/image" Target="media/image136.png"/><Relationship Id="rId148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jp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autoTitleDeleted val="1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ชาย</c:v>
                </c:pt>
              </c:strCache>
            </c:strRef>
          </c:tx>
          <c:spPr>
            <a:solidFill>
              <a:schemeClr val="accent5">
                <a:tint val="77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showLegendKey val="0"/>
              <c:showVal val="1"/>
              <c:showCatName val="0"/>
              <c:showSerName val="1"/>
              <c:showPercent val="0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เพศ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25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หญิง</c:v>
                </c:pt>
              </c:strCache>
            </c:strRef>
          </c:tx>
          <c:spPr>
            <a:solidFill>
              <a:schemeClr val="accent5">
                <a:shade val="76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showLegendKey val="0"/>
              <c:showVal val="1"/>
              <c:showCatName val="0"/>
              <c:showSerName val="1"/>
              <c:showPercent val="0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เพศ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-892219808"/>
        <c:axId val="-892227424"/>
      </c:barChart>
      <c:catAx>
        <c:axId val="-89221980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-892227424"/>
        <c:crosses val="autoZero"/>
        <c:auto val="1"/>
        <c:lblAlgn val="ctr"/>
        <c:lblOffset val="100"/>
        <c:noMultiLvlLbl val="0"/>
      </c:catAx>
      <c:valAx>
        <c:axId val="-8922274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ln>
                      <a:noFill/>
                    </a:ln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r>
                  <a:rPr lang="th-TH">
                    <a:ln>
                      <a:noFill/>
                    </a:ln>
                  </a:rPr>
                  <a:t>จำนวน (คน)</a:t>
                </a:r>
                <a:endParaRPr lang="en-US">
                  <a:ln>
                    <a:noFill/>
                  </a:ln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ln>
                    <a:noFill/>
                  </a:ln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PSK" panose="020B0500040200020003" pitchFamily="34" charset="-34"/>
                  <a:ea typeface="+mn-ea"/>
                  <a:cs typeface="TH SarabunPSK" panose="020B0500040200020003" pitchFamily="34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-8922198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PSK" panose="020B0500040200020003" pitchFamily="34" charset="-34"/>
          <a:cs typeface="TH SarabunPSK" panose="020B0500040200020003" pitchFamily="34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ต่ำกว่า 18</c:v>
                </c:pt>
              </c:strCache>
            </c:strRef>
          </c:tx>
          <c:spPr>
            <a:solidFill>
              <a:schemeClr val="accent5">
                <a:tint val="54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showLegendKey val="0"/>
              <c:showVal val="1"/>
              <c:showCatName val="0"/>
              <c:showSerName val="1"/>
              <c:showPercent val="0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อายุ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0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18 - 25</c:v>
                </c:pt>
              </c:strCache>
            </c:strRef>
          </c:tx>
          <c:spPr>
            <a:solidFill>
              <a:schemeClr val="accent5">
                <a:tint val="77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showLegendKey val="0"/>
              <c:showVal val="1"/>
              <c:showCatName val="0"/>
              <c:showSerName val="1"/>
              <c:showPercent val="0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อายุ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22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26 - 35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dLbls>
            <c:dLbl>
              <c:idx val="0"/>
              <c:showLegendKey val="0"/>
              <c:showVal val="1"/>
              <c:showCatName val="0"/>
              <c:showSerName val="1"/>
              <c:showPercent val="0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อายุ</c:v>
                </c:pt>
              </c:strCache>
            </c:strRef>
          </c:cat>
          <c:val>
            <c:numRef>
              <c:f>Sheet1!$D$2</c:f>
              <c:numCache>
                <c:formatCode>General</c:formatCode>
                <c:ptCount val="1"/>
                <c:pt idx="0">
                  <c:v>4</c:v>
                </c:pt>
              </c:numCache>
            </c:numRef>
          </c:val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36 - 45</c:v>
                </c:pt>
              </c:strCache>
            </c:strRef>
          </c:tx>
          <c:spPr>
            <a:solidFill>
              <a:schemeClr val="accent5">
                <a:shade val="76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showLegendKey val="0"/>
              <c:showVal val="1"/>
              <c:showCatName val="0"/>
              <c:showSerName val="1"/>
              <c:showPercent val="0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อายุ</c:v>
                </c:pt>
              </c:strCache>
            </c:strRef>
          </c:cat>
          <c:val>
            <c:numRef>
              <c:f>Sheet1!$E$2</c:f>
              <c:numCache>
                <c:formatCode>General</c:formatCode>
                <c:ptCount val="1"/>
                <c:pt idx="0">
                  <c:v>4</c:v>
                </c:pt>
              </c:numCache>
            </c:numRef>
          </c:val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มากว่า 45</c:v>
                </c:pt>
              </c:strCache>
            </c:strRef>
          </c:tx>
          <c:spPr>
            <a:solidFill>
              <a:schemeClr val="accent5">
                <a:shade val="53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showLegendKey val="0"/>
              <c:showVal val="1"/>
              <c:showCatName val="0"/>
              <c:showSerName val="1"/>
              <c:showPercent val="0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อายุ</c:v>
                </c:pt>
              </c:strCache>
            </c:strRef>
          </c:cat>
          <c:val>
            <c:numRef>
              <c:f>Sheet1!$F$2</c:f>
              <c:numCache>
                <c:formatCode>General</c:formatCode>
                <c:ptCount val="1"/>
                <c:pt idx="0">
                  <c:v>1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-892228512"/>
        <c:axId val="-892223072"/>
      </c:barChart>
      <c:catAx>
        <c:axId val="-8922285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-892223072"/>
        <c:crosses val="autoZero"/>
        <c:auto val="1"/>
        <c:lblAlgn val="ctr"/>
        <c:lblOffset val="100"/>
        <c:noMultiLvlLbl val="0"/>
      </c:catAx>
      <c:valAx>
        <c:axId val="-8922230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r>
                  <a:rPr lang="th-TH"/>
                  <a:t>จำนวน (คน)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PSK" panose="020B0500040200020003" pitchFamily="34" charset="-34"/>
                  <a:ea typeface="+mn-ea"/>
                  <a:cs typeface="TH SarabunPSK" panose="020B0500040200020003" pitchFamily="34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-8922285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PSK" panose="020B0500040200020003" pitchFamily="34" charset="-34"/>
          <a:cs typeface="TH SarabunPSK" panose="020B0500040200020003" pitchFamily="34" charset="-34"/>
        </a:defRPr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autoTitleDeleted val="1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ไม่เคย</c:v>
                </c:pt>
              </c:strCache>
            </c:strRef>
          </c:tx>
          <c:spPr>
            <a:solidFill>
              <a:schemeClr val="accent5">
                <a:tint val="77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showLegendKey val="0"/>
              <c:showVal val="1"/>
              <c:showCatName val="0"/>
              <c:showSerName val="1"/>
              <c:showPercent val="0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สถานะ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16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เคย</c:v>
                </c:pt>
              </c:strCache>
            </c:strRef>
          </c:tx>
          <c:spPr>
            <a:solidFill>
              <a:schemeClr val="accent5">
                <a:shade val="76000"/>
              </a:schemeClr>
            </a:solidFill>
            <a:ln>
              <a:noFill/>
            </a:ln>
            <a:effectLst/>
          </c:spPr>
          <c:invertIfNegative val="0"/>
          <c:dLbls>
            <c:dLbl>
              <c:idx val="0"/>
              <c:showLegendKey val="0"/>
              <c:showVal val="1"/>
              <c:showCatName val="0"/>
              <c:showSerName val="1"/>
              <c:showPercent val="0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สถานะ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15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-892219264"/>
        <c:axId val="-892225792"/>
      </c:barChart>
      <c:catAx>
        <c:axId val="-89221926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-892225792"/>
        <c:crosses val="autoZero"/>
        <c:auto val="1"/>
        <c:lblAlgn val="ctr"/>
        <c:lblOffset val="100"/>
        <c:noMultiLvlLbl val="0"/>
      </c:catAx>
      <c:valAx>
        <c:axId val="-892225792"/>
        <c:scaling>
          <c:orientation val="minMax"/>
          <c:max val="2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ln>
                      <a:noFill/>
                    </a:ln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r>
                  <a:rPr lang="th-TH">
                    <a:ln>
                      <a:noFill/>
                    </a:ln>
                  </a:rPr>
                  <a:t>จำนวน (คน) </a:t>
                </a:r>
                <a:r>
                  <a:rPr lang="th-TH" sz="1600" b="0" i="0" u="none" strike="noStrike" baseline="0">
                    <a:effectLst/>
                  </a:rPr>
                  <a:t>เคยลงทุนเกี่ยวกับตลาดแลกเปลี่ยนเงินตราสากล (</a:t>
                </a:r>
                <a:r>
                  <a:rPr lang="en-US" sz="1600" b="0" i="0" u="none" strike="noStrike" baseline="0">
                    <a:effectLst/>
                  </a:rPr>
                  <a:t>FOREX)</a:t>
                </a:r>
                <a:endParaRPr lang="en-US">
                  <a:ln>
                    <a:noFill/>
                  </a:ln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ln>
                    <a:noFill/>
                  </a:ln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PSK" panose="020B0500040200020003" pitchFamily="34" charset="-34"/>
                  <a:ea typeface="+mn-ea"/>
                  <a:cs typeface="TH SarabunPSK" panose="020B0500040200020003" pitchFamily="34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-8922192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PSK" panose="020B0500040200020003" pitchFamily="34" charset="-34"/>
          <a:cs typeface="TH SarabunPSK" panose="020B0500040200020003" pitchFamily="34" charset="-34"/>
        </a:defRPr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/>
              <a:t>เคย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X</c:v>
                </c:pt>
              </c:strCache>
            </c:strRef>
          </c:tx>
          <c:spPr>
            <a:solidFill>
              <a:schemeClr val="accent5">
                <a:tint val="77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Sheet1!$A$2:$A$10</c:f>
              <c:strCache>
                <c:ptCount val="9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เฉลี่ย</c:v>
                </c:pt>
              </c:strCache>
            </c:strRef>
          </c:cat>
          <c:val>
            <c:numRef>
              <c:f>Sheet1!$B$2:$B$10</c:f>
              <c:numCache>
                <c:formatCode>General</c:formatCode>
                <c:ptCount val="9"/>
                <c:pt idx="0">
                  <c:v>3.53</c:v>
                </c:pt>
                <c:pt idx="1">
                  <c:v>3.07</c:v>
                </c:pt>
                <c:pt idx="2">
                  <c:v>3.13</c:v>
                </c:pt>
                <c:pt idx="3">
                  <c:v>3.6</c:v>
                </c:pt>
                <c:pt idx="4">
                  <c:v>3.6</c:v>
                </c:pt>
                <c:pt idx="5">
                  <c:v>3.53</c:v>
                </c:pt>
                <c:pt idx="6">
                  <c:v>3.47</c:v>
                </c:pt>
                <c:pt idx="7">
                  <c:v>3.27</c:v>
                </c:pt>
                <c:pt idx="8">
                  <c:v>3.4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S.D.</c:v>
                </c:pt>
              </c:strCache>
            </c:strRef>
          </c:tx>
          <c:spPr>
            <a:solidFill>
              <a:schemeClr val="accent5">
                <a:shade val="76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Sheet1!$A$2:$A$10</c:f>
              <c:strCache>
                <c:ptCount val="9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เฉลี่ย</c:v>
                </c:pt>
              </c:strCache>
            </c:strRef>
          </c:cat>
          <c:val>
            <c:numRef>
              <c:f>Sheet1!$C$2:$C$10</c:f>
              <c:numCache>
                <c:formatCode>General</c:formatCode>
                <c:ptCount val="9"/>
                <c:pt idx="0">
                  <c:v>4.12</c:v>
                </c:pt>
                <c:pt idx="1">
                  <c:v>3.32</c:v>
                </c:pt>
                <c:pt idx="2">
                  <c:v>3.08</c:v>
                </c:pt>
                <c:pt idx="3">
                  <c:v>3.67</c:v>
                </c:pt>
                <c:pt idx="4">
                  <c:v>2.65</c:v>
                </c:pt>
                <c:pt idx="5">
                  <c:v>3.24</c:v>
                </c:pt>
                <c:pt idx="6">
                  <c:v>4.12</c:v>
                </c:pt>
                <c:pt idx="7">
                  <c:v>3.16</c:v>
                </c:pt>
                <c:pt idx="8">
                  <c:v>3.42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75"/>
        <c:axId val="-892218720"/>
        <c:axId val="-892225248"/>
      </c:barChart>
      <c:catAx>
        <c:axId val="-89221872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892225248"/>
        <c:crosses val="autoZero"/>
        <c:auto val="1"/>
        <c:lblAlgn val="ctr"/>
        <c:lblOffset val="100"/>
        <c:noMultiLvlLbl val="0"/>
      </c:catAx>
      <c:valAx>
        <c:axId val="-892225248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ระดับความพึงพอใจ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8922187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/>
              <a:t>ไม่เคย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X</c:v>
                </c:pt>
              </c:strCache>
            </c:strRef>
          </c:tx>
          <c:spPr>
            <a:solidFill>
              <a:schemeClr val="accent5">
                <a:tint val="77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Sheet1!$A$2:$A$10</c:f>
              <c:strCache>
                <c:ptCount val="9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เฉลี่ย</c:v>
                </c:pt>
              </c:strCache>
            </c:strRef>
          </c:cat>
          <c:val>
            <c:numRef>
              <c:f>Sheet1!$B$2:$B$10</c:f>
              <c:numCache>
                <c:formatCode>General</c:formatCode>
                <c:ptCount val="9"/>
                <c:pt idx="0">
                  <c:v>3.44</c:v>
                </c:pt>
                <c:pt idx="1">
                  <c:v>3.31</c:v>
                </c:pt>
                <c:pt idx="2">
                  <c:v>3.56</c:v>
                </c:pt>
                <c:pt idx="3">
                  <c:v>3.38</c:v>
                </c:pt>
                <c:pt idx="4">
                  <c:v>3.44</c:v>
                </c:pt>
                <c:pt idx="5">
                  <c:v>3.5</c:v>
                </c:pt>
                <c:pt idx="6">
                  <c:v>3.94</c:v>
                </c:pt>
                <c:pt idx="7">
                  <c:v>3.38</c:v>
                </c:pt>
                <c:pt idx="8">
                  <c:v>3.49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S.D.</c:v>
                </c:pt>
              </c:strCache>
            </c:strRef>
          </c:tx>
          <c:spPr>
            <a:solidFill>
              <a:schemeClr val="accent5">
                <a:shade val="76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Sheet1!$A$2:$A$10</c:f>
              <c:strCache>
                <c:ptCount val="9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เฉลี่ย</c:v>
                </c:pt>
              </c:strCache>
            </c:strRef>
          </c:cat>
          <c:val>
            <c:numRef>
              <c:f>Sheet1!$C$2:$C$10</c:f>
              <c:numCache>
                <c:formatCode>General</c:formatCode>
                <c:ptCount val="9"/>
                <c:pt idx="0">
                  <c:v>4.47</c:v>
                </c:pt>
                <c:pt idx="1">
                  <c:v>4.12</c:v>
                </c:pt>
                <c:pt idx="2">
                  <c:v>3</c:v>
                </c:pt>
                <c:pt idx="3">
                  <c:v>3.54</c:v>
                </c:pt>
                <c:pt idx="4">
                  <c:v>2.5499999999999998</c:v>
                </c:pt>
                <c:pt idx="5">
                  <c:v>2.2400000000000002</c:v>
                </c:pt>
                <c:pt idx="6">
                  <c:v>4.24</c:v>
                </c:pt>
                <c:pt idx="7">
                  <c:v>3</c:v>
                </c:pt>
                <c:pt idx="8">
                  <c:v>3.39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75"/>
        <c:axId val="-892218176"/>
        <c:axId val="-892222528"/>
      </c:barChart>
      <c:catAx>
        <c:axId val="-89221817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892222528"/>
        <c:crosses val="autoZero"/>
        <c:auto val="1"/>
        <c:lblAlgn val="ctr"/>
        <c:lblOffset val="100"/>
        <c:noMultiLvlLbl val="0"/>
      </c:catAx>
      <c:valAx>
        <c:axId val="-892222528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ระดับความพึงพอใจ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8922181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colors2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colors3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colors4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colors5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997D3C-BF12-4395-B43E-18979E7B96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1073</TotalTime>
  <Pages>52</Pages>
  <Words>6468</Words>
  <Characters>36872</Characters>
  <Application>Microsoft Office Word</Application>
  <DocSecurity>0</DocSecurity>
  <Lines>307</Lines>
  <Paragraphs>86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PPNorth2</cp:lastModifiedBy>
  <cp:revision>143</cp:revision>
  <cp:lastPrinted>2018-04-17T10:07:00Z</cp:lastPrinted>
  <dcterms:created xsi:type="dcterms:W3CDTF">2018-03-19T03:58:00Z</dcterms:created>
  <dcterms:modified xsi:type="dcterms:W3CDTF">2018-04-18T07:27:00Z</dcterms:modified>
</cp:coreProperties>
</file>